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B3FB5" w14:textId="78819276" w:rsidR="00F52FEF" w:rsidRDefault="009C0F1F" w:rsidP="00842247">
      <w:pPr>
        <w:pStyle w:val="BodyTextParagraphinitial"/>
        <w:tabs>
          <w:tab w:val="left" w:pos="7950"/>
        </w:tabs>
      </w:pPr>
      <w:r>
        <w:t>Offshore Technology Conference 2026</w:t>
      </w:r>
      <w:r w:rsidR="00842247">
        <w:tab/>
      </w:r>
    </w:p>
    <w:p w14:paraId="38E7B5B5" w14:textId="5B8C8A00" w:rsidR="00E31D28" w:rsidRDefault="00340053" w:rsidP="001C5924">
      <w:pPr>
        <w:pStyle w:val="BodyTextParagraphinitial"/>
      </w:pPr>
      <w:r w:rsidRPr="00340053">
        <w:t>OTC-37014-MS</w:t>
      </w:r>
    </w:p>
    <w:p w14:paraId="2C32A803" w14:textId="0C48A75F" w:rsidR="00200197" w:rsidRPr="005463E5" w:rsidRDefault="000005BD" w:rsidP="00F16BB5">
      <w:pPr>
        <w:pStyle w:val="Title"/>
        <w:tabs>
          <w:tab w:val="clear" w:pos="2880"/>
        </w:tabs>
      </w:pPr>
      <w:r>
        <w:t>Bridging the Gap of Smart Asset Management: Key Insights and Challenges from a 5-Year Journey Across 12 FPSOs</w:t>
      </w:r>
    </w:p>
    <w:p w14:paraId="2E644AF7" w14:textId="26FBEF9F" w:rsidR="00736D38" w:rsidRPr="00C52A4D" w:rsidRDefault="00A74127" w:rsidP="00EC5139">
      <w:pPr>
        <w:pStyle w:val="AuthorByline"/>
        <w:rPr>
          <w:lang w:val="pt-BR"/>
        </w:rPr>
      </w:pPr>
      <w:r w:rsidRPr="00C52A4D">
        <w:rPr>
          <w:lang w:val="pt-BR"/>
        </w:rPr>
        <w:t>Leonardo Carvalho</w:t>
      </w:r>
      <w:r w:rsidR="00C00C8C" w:rsidRPr="00C52A4D">
        <w:rPr>
          <w:bCs/>
          <w:vertAlign w:val="superscript"/>
          <w:lang w:val="pt-BR"/>
        </w:rPr>
        <w:t>1</w:t>
      </w:r>
      <w:r w:rsidR="00200197" w:rsidRPr="00C52A4D">
        <w:rPr>
          <w:lang w:val="pt-BR"/>
        </w:rPr>
        <w:t xml:space="preserve">, </w:t>
      </w:r>
      <w:r w:rsidRPr="00C52A4D">
        <w:rPr>
          <w:lang w:val="pt-BR"/>
        </w:rPr>
        <w:t>Manoela Boff</w:t>
      </w:r>
      <w:r w:rsidR="005C2D24" w:rsidRPr="00C52A4D">
        <w:rPr>
          <w:bCs/>
          <w:vertAlign w:val="superscript"/>
          <w:lang w:val="pt-BR"/>
        </w:rPr>
        <w:t>1</w:t>
      </w:r>
    </w:p>
    <w:p w14:paraId="589CB155" w14:textId="77777777" w:rsidR="00736D38" w:rsidRPr="00C52A4D" w:rsidRDefault="00736D38" w:rsidP="00842247">
      <w:pPr>
        <w:pStyle w:val="BodyTextParagraph"/>
        <w:rPr>
          <w:lang w:val="pt-BR"/>
        </w:rPr>
      </w:pPr>
    </w:p>
    <w:p w14:paraId="0E4BEE49" w14:textId="6E45E696" w:rsidR="005C0CC8" w:rsidRPr="00C52A4D" w:rsidRDefault="005C0CC8" w:rsidP="007F1803">
      <w:pPr>
        <w:pStyle w:val="Affiliations"/>
        <w:rPr>
          <w:lang w:val="pt-BR"/>
        </w:rPr>
      </w:pPr>
      <w:r w:rsidRPr="00C52A4D">
        <w:rPr>
          <w:vertAlign w:val="superscript"/>
          <w:lang w:val="pt-BR"/>
        </w:rPr>
        <w:t>1</w:t>
      </w:r>
      <w:r w:rsidR="00FA7ECB" w:rsidRPr="00C52A4D">
        <w:rPr>
          <w:lang w:val="pt-BR"/>
        </w:rPr>
        <w:t xml:space="preserve">Shape Digital, Rio de Janeiro, RJ, </w:t>
      </w:r>
      <w:proofErr w:type="spellStart"/>
      <w:r w:rsidR="00FA7ECB" w:rsidRPr="00C52A4D">
        <w:rPr>
          <w:lang w:val="pt-BR"/>
        </w:rPr>
        <w:t>Brazil</w:t>
      </w:r>
      <w:proofErr w:type="spellEnd"/>
    </w:p>
    <w:p w14:paraId="73479AFD" w14:textId="77777777" w:rsidR="00810841" w:rsidRPr="00C52A4D" w:rsidRDefault="00810841" w:rsidP="00842247">
      <w:pPr>
        <w:pStyle w:val="BodyTextParagraph"/>
        <w:rPr>
          <w:lang w:val="pt-BR"/>
        </w:rPr>
      </w:pPr>
    </w:p>
    <w:p w14:paraId="51671CBC" w14:textId="77777777" w:rsidR="00C52A4D" w:rsidRPr="00C52A4D" w:rsidRDefault="00C52A4D" w:rsidP="00592CF4">
      <w:pPr>
        <w:pStyle w:val="Head1"/>
        <w:rPr>
          <w:lang w:val="pt-BR"/>
        </w:rPr>
      </w:pPr>
    </w:p>
    <w:p w14:paraId="7D86D9FF" w14:textId="0617056F" w:rsidR="00C52A4D" w:rsidRDefault="00C52A4D" w:rsidP="00592CF4">
      <w:pPr>
        <w:pStyle w:val="Head1"/>
      </w:pPr>
      <w:r w:rsidRPr="00C52A4D">
        <w:t>Abstract</w:t>
      </w:r>
    </w:p>
    <w:p w14:paraId="54D03D2D" w14:textId="5F4078F2" w:rsidR="00C52A4D" w:rsidRDefault="007D27E8" w:rsidP="00717E5A">
      <w:pPr>
        <w:pStyle w:val="BodyTextParagraph"/>
        <w:ind w:left="0"/>
      </w:pPr>
      <w:r w:rsidRPr="007D27E8">
        <w:t xml:space="preserve">Implementing effective digital asset management in complex offshore environments remains a significant challenge for the energy sector. </w:t>
      </w:r>
      <w:r w:rsidR="003D361C" w:rsidRPr="003D361C">
        <w:rPr>
          <w:color w:val="FFC000" w:themeColor="accent4"/>
        </w:rPr>
        <w:t>(+++)</w:t>
      </w:r>
      <w:r w:rsidR="003D361C">
        <w:t xml:space="preserve"> </w:t>
      </w:r>
      <w:r w:rsidRPr="007D27E8">
        <w:t xml:space="preserve">This paper presents insights from a five-year deployment of </w:t>
      </w:r>
      <w:r w:rsidRPr="003B4859">
        <w:rPr>
          <w:color w:val="FF0000"/>
        </w:rPr>
        <w:t xml:space="preserve">digital predictive maintenance </w:t>
      </w:r>
      <w:r w:rsidRPr="007D27E8">
        <w:t xml:space="preserve">across 12 FPSOs off the Brazilian coast. Utilizing a Design Thinking for Innovation (DTI) framework, the study analyzes the program's maturation through three distinct phases: the initial deployment of generic anomaly models, the integration of FMEA-based user journeys, and recent augmentation via Large Language Models (LLMs). The system now monitors over 1,200 critical assets through 24,000 sensors, supporting 50 active weekly users. Results from the 2024 operating year indicate the program contributed to $14 million in potential production savings. Furthermore, the deployment of LLMs to synthesize engineering data has reduced root cause analysis time by approximately 40%. These findings provide a practical, non-theoretical framework for operators seeking to </w:t>
      </w:r>
      <w:r w:rsidRPr="00DD0D72">
        <w:rPr>
          <w:color w:val="FFC000" w:themeColor="accent4"/>
        </w:rPr>
        <w:t>transcend basic technology implementation and achieve sustainable, AI-driven operational lifecycles.</w:t>
      </w:r>
    </w:p>
    <w:p w14:paraId="24041A9C" w14:textId="77777777" w:rsidR="00277074" w:rsidRDefault="00277074" w:rsidP="00C52A4D">
      <w:pPr>
        <w:pStyle w:val="Head1"/>
      </w:pPr>
    </w:p>
    <w:p w14:paraId="761E4A5A" w14:textId="636CB585" w:rsidR="00E97E18" w:rsidRPr="004714F8" w:rsidRDefault="00E97E18" w:rsidP="00E97E18">
      <w:pPr>
        <w:pStyle w:val="BodyTextParagraphinitial"/>
        <w:rPr>
          <w:lang w:val="pt-BR"/>
        </w:rPr>
      </w:pPr>
      <w:r w:rsidRPr="004714F8">
        <w:rPr>
          <w:highlight w:val="magenta"/>
          <w:lang w:val="pt-BR"/>
        </w:rPr>
        <w:t>Comentários:</w:t>
      </w:r>
      <w:r w:rsidRPr="004714F8">
        <w:rPr>
          <w:lang w:val="pt-BR"/>
        </w:rPr>
        <w:br/>
        <w:t xml:space="preserve">tirei os </w:t>
      </w:r>
      <w:proofErr w:type="spellStart"/>
      <w:r w:rsidRPr="004714F8">
        <w:rPr>
          <w:lang w:val="pt-BR"/>
        </w:rPr>
        <w:t>nºs</w:t>
      </w:r>
      <w:proofErr w:type="spellEnd"/>
      <w:r w:rsidRPr="004714F8">
        <w:rPr>
          <w:lang w:val="pt-BR"/>
        </w:rPr>
        <w:t xml:space="preserve"> das seções, não são usados nos artigos</w:t>
      </w:r>
      <w:r w:rsidR="00A0401D" w:rsidRPr="004714F8">
        <w:rPr>
          <w:lang w:val="pt-BR"/>
        </w:rPr>
        <w:t xml:space="preserve"> da </w:t>
      </w:r>
      <w:proofErr w:type="spellStart"/>
      <w:r w:rsidR="00A0401D" w:rsidRPr="004714F8">
        <w:rPr>
          <w:lang w:val="pt-BR"/>
        </w:rPr>
        <w:t>otc</w:t>
      </w:r>
      <w:proofErr w:type="spellEnd"/>
      <w:r w:rsidR="00A0401D" w:rsidRPr="004714F8">
        <w:rPr>
          <w:lang w:val="pt-BR"/>
        </w:rPr>
        <w:t xml:space="preserve">. O alinhamento </w:t>
      </w:r>
      <w:proofErr w:type="spellStart"/>
      <w:r w:rsidR="00A0401D" w:rsidRPr="004714F8">
        <w:rPr>
          <w:lang w:val="pt-BR"/>
        </w:rPr>
        <w:t>tbm</w:t>
      </w:r>
      <w:proofErr w:type="spellEnd"/>
      <w:r w:rsidR="00A0401D" w:rsidRPr="004714F8">
        <w:rPr>
          <w:lang w:val="pt-BR"/>
        </w:rPr>
        <w:t xml:space="preserve"> nos </w:t>
      </w:r>
      <w:proofErr w:type="spellStart"/>
      <w:r w:rsidR="00A0401D" w:rsidRPr="004714F8">
        <w:rPr>
          <w:lang w:val="pt-BR"/>
        </w:rPr>
        <w:t>paragrafos</w:t>
      </w:r>
      <w:proofErr w:type="spellEnd"/>
      <w:r w:rsidR="00A0401D" w:rsidRPr="004714F8">
        <w:rPr>
          <w:lang w:val="pt-BR"/>
        </w:rPr>
        <w:t xml:space="preserve"> é bem à esquerda, conforme </w:t>
      </w:r>
      <w:proofErr w:type="spellStart"/>
      <w:r w:rsidR="00A0401D" w:rsidRPr="004714F8">
        <w:rPr>
          <w:lang w:val="pt-BR"/>
        </w:rPr>
        <w:t>template</w:t>
      </w:r>
      <w:proofErr w:type="spellEnd"/>
      <w:r w:rsidR="00A0401D" w:rsidRPr="004714F8">
        <w:rPr>
          <w:lang w:val="pt-BR"/>
        </w:rPr>
        <w:t xml:space="preserve"> </w:t>
      </w:r>
      <w:proofErr w:type="spellStart"/>
      <w:r w:rsidR="00A0401D" w:rsidRPr="004714F8">
        <w:rPr>
          <w:lang w:val="pt-BR"/>
        </w:rPr>
        <w:t>la</w:t>
      </w:r>
      <w:proofErr w:type="spellEnd"/>
      <w:r w:rsidR="00A0401D" w:rsidRPr="004714F8">
        <w:rPr>
          <w:lang w:val="pt-BR"/>
        </w:rPr>
        <w:t xml:space="preserve"> embaixo.</w:t>
      </w:r>
      <w:r w:rsidR="00BD73D6">
        <w:rPr>
          <w:lang w:val="pt-BR"/>
        </w:rPr>
        <w:t xml:space="preserve"> Leo: Boa Manu!</w:t>
      </w:r>
    </w:p>
    <w:p w14:paraId="378714EB" w14:textId="00BEC83D" w:rsidR="00713197" w:rsidRPr="00713197" w:rsidRDefault="00713197" w:rsidP="00713197">
      <w:pPr>
        <w:pStyle w:val="BodyTextParagraph"/>
        <w:ind w:left="0"/>
        <w:rPr>
          <w:lang w:val="pt-BR"/>
        </w:rPr>
      </w:pPr>
      <w:r w:rsidRPr="00713197">
        <w:rPr>
          <w:highlight w:val="yellow"/>
          <w:lang w:val="pt-BR"/>
        </w:rPr>
        <w:t>Textos em amarelo:</w:t>
      </w:r>
      <w:r>
        <w:rPr>
          <w:lang w:val="pt-BR"/>
        </w:rPr>
        <w:t xml:space="preserve"> falta colocar informação específica</w:t>
      </w:r>
    </w:p>
    <w:p w14:paraId="1EE99521" w14:textId="77777777" w:rsidR="00E97E18" w:rsidRPr="004714F8" w:rsidRDefault="00E97E18" w:rsidP="00E97E18">
      <w:pPr>
        <w:pStyle w:val="BodyTextParagraphinitial"/>
        <w:rPr>
          <w:lang w:val="pt-BR"/>
        </w:rPr>
      </w:pPr>
    </w:p>
    <w:p w14:paraId="7C6B5C61" w14:textId="338D1A38" w:rsidR="00C52A4D" w:rsidRPr="00E72396" w:rsidRDefault="00C52A4D" w:rsidP="00C52A4D">
      <w:pPr>
        <w:pStyle w:val="Head1"/>
        <w:rPr>
          <w:lang w:val="pt-BR"/>
        </w:rPr>
      </w:pPr>
      <w:r w:rsidRPr="00E72396">
        <w:rPr>
          <w:lang w:val="pt-BR"/>
        </w:rPr>
        <w:t>Introduction</w:t>
      </w:r>
    </w:p>
    <w:p w14:paraId="33AC84B1" w14:textId="6189B3A3" w:rsidR="00C52A4D" w:rsidRPr="00D23C6D" w:rsidRDefault="00C52A4D" w:rsidP="00C52A4D">
      <w:pPr>
        <w:pStyle w:val="BodyTextParagraphinitial"/>
        <w:rPr>
          <w:color w:val="FF0000"/>
        </w:rPr>
      </w:pPr>
      <w:r w:rsidRPr="00D23C6D">
        <w:rPr>
          <w:color w:val="FF0000"/>
        </w:rPr>
        <w:t xml:space="preserve">Body text </w:t>
      </w:r>
      <w:proofErr w:type="gramStart"/>
      <w:r w:rsidRPr="00D23C6D">
        <w:rPr>
          <w:color w:val="FF0000"/>
        </w:rPr>
        <w:t>1 paragraph</w:t>
      </w:r>
      <w:proofErr w:type="gramEnd"/>
      <w:r w:rsidRPr="00D23C6D">
        <w:rPr>
          <w:color w:val="FF0000"/>
        </w:rPr>
        <w:t>.</w:t>
      </w:r>
    </w:p>
    <w:p w14:paraId="0FDFF585" w14:textId="77777777" w:rsidR="00D434AA" w:rsidRPr="00D23C6D" w:rsidRDefault="00D434AA" w:rsidP="00D434AA">
      <w:pPr>
        <w:pStyle w:val="BodyTextParagraph"/>
        <w:numPr>
          <w:ilvl w:val="0"/>
          <w:numId w:val="35"/>
        </w:numPr>
        <w:rPr>
          <w:color w:val="FF0000"/>
        </w:rPr>
      </w:pPr>
      <w:r w:rsidRPr="00D23C6D">
        <w:rPr>
          <w:color w:val="FF0000"/>
        </w:rPr>
        <w:t>Relevance of Asset Management (ISO 55000) in heavy asset industries</w:t>
      </w:r>
    </w:p>
    <w:p w14:paraId="1DDAABA3" w14:textId="77777777" w:rsidR="00D434AA" w:rsidRPr="00D23C6D" w:rsidRDefault="00D434AA" w:rsidP="00D434AA">
      <w:pPr>
        <w:pStyle w:val="BodyTextParagraph"/>
        <w:numPr>
          <w:ilvl w:val="0"/>
          <w:numId w:val="35"/>
        </w:numPr>
        <w:rPr>
          <w:color w:val="FF0000"/>
        </w:rPr>
      </w:pPr>
      <w:r w:rsidRPr="00D23C6D">
        <w:rPr>
          <w:color w:val="FF0000"/>
        </w:rPr>
        <w:t>Condition Based Maintenance as opportunity of high impact with low investments</w:t>
      </w:r>
    </w:p>
    <w:p w14:paraId="68F74828" w14:textId="77777777" w:rsidR="00D434AA" w:rsidRPr="00D23C6D" w:rsidRDefault="00D434AA" w:rsidP="00D434AA">
      <w:pPr>
        <w:pStyle w:val="BodyTextParagraph"/>
        <w:numPr>
          <w:ilvl w:val="0"/>
          <w:numId w:val="35"/>
        </w:numPr>
        <w:rPr>
          <w:color w:val="FF0000"/>
        </w:rPr>
      </w:pPr>
      <w:r w:rsidRPr="00D23C6D">
        <w:rPr>
          <w:color w:val="FF0000"/>
        </w:rPr>
        <w:t xml:space="preserve">Novelty subject with dynamic environment, new technologies emerging and no clear </w:t>
      </w:r>
      <w:proofErr w:type="gramStart"/>
      <w:r w:rsidRPr="00D23C6D">
        <w:rPr>
          <w:color w:val="FF0000"/>
        </w:rPr>
        <w:t>standardize</w:t>
      </w:r>
      <w:proofErr w:type="gramEnd"/>
      <w:r w:rsidRPr="00D23C6D">
        <w:rPr>
          <w:color w:val="FF0000"/>
        </w:rPr>
        <w:t xml:space="preserve"> way to achieve all CBM potential. (companies still learning about the subject)</w:t>
      </w:r>
    </w:p>
    <w:p w14:paraId="6813468A" w14:textId="2E211440" w:rsidR="009C3BD7" w:rsidRPr="00D23C6D" w:rsidRDefault="009C3BD7" w:rsidP="00D434AA">
      <w:pPr>
        <w:pStyle w:val="BodyTextParagraph"/>
        <w:numPr>
          <w:ilvl w:val="0"/>
          <w:numId w:val="35"/>
        </w:numPr>
        <w:rPr>
          <w:color w:val="FF0000"/>
        </w:rPr>
      </w:pPr>
      <w:r w:rsidRPr="00D23C6D">
        <w:rPr>
          <w:color w:val="FF0000"/>
        </w:rPr>
        <w:t>Buy tech versus Buy Value</w:t>
      </w:r>
    </w:p>
    <w:p w14:paraId="1F2A2577" w14:textId="61E69ED4" w:rsidR="00C31C84" w:rsidRPr="00D23C6D" w:rsidRDefault="00C31C84" w:rsidP="00D434AA">
      <w:pPr>
        <w:pStyle w:val="BodyTextParagraph"/>
        <w:numPr>
          <w:ilvl w:val="0"/>
          <w:numId w:val="35"/>
        </w:numPr>
        <w:rPr>
          <w:color w:val="FF0000"/>
        </w:rPr>
      </w:pPr>
      <w:r w:rsidRPr="00D23C6D">
        <w:rPr>
          <w:color w:val="FF0000"/>
        </w:rPr>
        <w:t>Design thinking methodology – people first</w:t>
      </w:r>
    </w:p>
    <w:p w14:paraId="7EEA975F" w14:textId="3A56A29B" w:rsidR="007835DF" w:rsidRDefault="007835DF" w:rsidP="007835DF">
      <w:pPr>
        <w:pStyle w:val="BodyTextParagraph"/>
        <w:ind w:left="0"/>
      </w:pPr>
      <w:r>
        <w:t>-----------------------</w:t>
      </w:r>
    </w:p>
    <w:p w14:paraId="2A19DCAF" w14:textId="50F1ABB8" w:rsidR="007835DF" w:rsidRDefault="007835DF" w:rsidP="00A0401D">
      <w:pPr>
        <w:pStyle w:val="BodyTextParagraph"/>
        <w:ind w:left="0"/>
      </w:pPr>
      <w:r>
        <w:t xml:space="preserve">The offshore oil and gas industry faces increasing pressure to optimize operational efficiency, extend asset lifecycles, and reduce maintenance costs while adhering to strict safety standards. In response, </w:t>
      </w:r>
      <w:r w:rsidR="00417BE1">
        <w:t>d</w:t>
      </w:r>
      <w:r>
        <w:t xml:space="preserve">igital </w:t>
      </w:r>
      <w:r w:rsidR="00417BE1">
        <w:t>t</w:t>
      </w:r>
      <w:r>
        <w:t xml:space="preserve">ransformation and </w:t>
      </w:r>
      <w:commentRangeStart w:id="0"/>
      <w:r w:rsidRPr="00161695">
        <w:rPr>
          <w:color w:val="FFC000" w:themeColor="accent4"/>
        </w:rPr>
        <w:t>predictive maintenance</w:t>
      </w:r>
      <w:commentRangeEnd w:id="0"/>
      <w:r w:rsidR="00A94645" w:rsidRPr="00161695">
        <w:rPr>
          <w:rStyle w:val="CommentReference"/>
          <w:color w:val="FFC000" w:themeColor="accent4"/>
          <w:sz w:val="20"/>
          <w:szCs w:val="20"/>
        </w:rPr>
        <w:commentReference w:id="0"/>
      </w:r>
      <w:r w:rsidRPr="00161695">
        <w:rPr>
          <w:color w:val="FFC000" w:themeColor="accent4"/>
        </w:rPr>
        <w:t xml:space="preserve"> </w:t>
      </w:r>
      <w:r>
        <w:t xml:space="preserve">have become strategic imperatives for Floating Production Storage and Offloading (FPSO) operators. While the </w:t>
      </w:r>
      <w:r w:rsidR="009B6014">
        <w:t>potential</w:t>
      </w:r>
      <w:r>
        <w:t xml:space="preserve"> benefits of predictive </w:t>
      </w:r>
      <w:r w:rsidR="009B6014">
        <w:t xml:space="preserve">maintenance and advanced </w:t>
      </w:r>
      <w:r>
        <w:t xml:space="preserve">analytics </w:t>
      </w:r>
      <w:r w:rsidR="009B6014">
        <w:t xml:space="preserve">for offshore production systems </w:t>
      </w:r>
      <w:r>
        <w:t>are well</w:t>
      </w:r>
      <w:r w:rsidR="009B6014">
        <w:t xml:space="preserve"> </w:t>
      </w:r>
      <w:r>
        <w:t xml:space="preserve">documented, </w:t>
      </w:r>
      <w:r w:rsidR="009B6014">
        <w:t>large-</w:t>
      </w:r>
      <w:r>
        <w:t xml:space="preserve">scale </w:t>
      </w:r>
      <w:r w:rsidR="009B6014">
        <w:t xml:space="preserve">implementation in operational environments </w:t>
      </w:r>
      <w:proofErr w:type="gramStart"/>
      <w:r>
        <w:t>remains</w:t>
      </w:r>
      <w:proofErr w:type="gramEnd"/>
      <w:r>
        <w:t xml:space="preserve"> </w:t>
      </w:r>
      <w:r w:rsidR="009B6014">
        <w:t>challenging. Studies such as Pandya et al. (2018) demonstrate significant gains in production efficiency through machine learning failure prediction; however, these gains are often achieved in well-scoped use cases and do not necessarily translate into sustained value when deployed across complex offshore assets</w:t>
      </w:r>
      <w:r w:rsidR="007F11B8">
        <w:t>.</w:t>
      </w:r>
      <w:r>
        <w:t xml:space="preserve"> Industry reports suggest that a significant percentage of digital initiatives fail to deliver sustainable ROI, often not due to technology failures, but due to a lack of integration with operational workflows and user needs.</w:t>
      </w:r>
    </w:p>
    <w:p w14:paraId="3E24973A" w14:textId="77777777" w:rsidR="002D237A" w:rsidRDefault="00AB40AB" w:rsidP="009A60AC">
      <w:pPr>
        <w:pStyle w:val="BodyTextParagraph"/>
        <w:ind w:left="0"/>
      </w:pPr>
      <w:r>
        <w:t>Current literature provides extensive research on algorithm development, sensor reliability, and prognostics techniques for condition-based maintenance. Comprehensive reviews by Jardine et al. (2006) and Peng et al. (2010) highlight the maturity of anomaly detection and failure prediction methods, particularly for rotating and critical equipment</w:t>
      </w:r>
      <w:r w:rsidR="007835DF">
        <w:t>. However, there is a notable scarcity of longitudinal case studies that document the evolution of these systems in real-world environments. Specifically, there is limited guidance on how to bridge the gap between raw data generation and actual decision-making by frontline engineers. Without this "human-in-the-loop" focus, predictive systems often result in "alarm fatigue" rather than actionable insights.</w:t>
      </w:r>
    </w:p>
    <w:p w14:paraId="0BBBD982" w14:textId="7248027A" w:rsidR="007835DF" w:rsidRDefault="007835DF" w:rsidP="009A60AC">
      <w:pPr>
        <w:pStyle w:val="BodyTextParagraph"/>
        <w:ind w:left="0"/>
      </w:pPr>
      <w:r>
        <w:t xml:space="preserve">This paper addresses this gap by presenting a five-year case study of </w:t>
      </w:r>
      <w:commentRangeStart w:id="2"/>
      <w:commentRangeStart w:id="3"/>
      <w:commentRangeStart w:id="4"/>
      <w:r w:rsidRPr="00F00DFA">
        <w:rPr>
          <w:color w:val="000000" w:themeColor="text1"/>
        </w:rPr>
        <w:t xml:space="preserve">a </w:t>
      </w:r>
      <w:r w:rsidR="00F00DFA" w:rsidRPr="00F00DFA">
        <w:rPr>
          <w:color w:val="000000" w:themeColor="text1"/>
        </w:rPr>
        <w:t>user-centered</w:t>
      </w:r>
      <w:r w:rsidRPr="00F00DFA">
        <w:rPr>
          <w:color w:val="000000" w:themeColor="text1"/>
        </w:rPr>
        <w:t xml:space="preserve"> predictive asset management </w:t>
      </w:r>
      <w:r>
        <w:t xml:space="preserve">program </w:t>
      </w:r>
      <w:commentRangeEnd w:id="2"/>
      <w:r w:rsidR="00C121EF">
        <w:rPr>
          <w:rStyle w:val="CommentReference"/>
          <w:sz w:val="20"/>
          <w:szCs w:val="20"/>
        </w:rPr>
        <w:commentReference w:id="2"/>
      </w:r>
      <w:commentRangeEnd w:id="3"/>
      <w:r w:rsidR="00896A89">
        <w:rPr>
          <w:rStyle w:val="CommentReference"/>
          <w:sz w:val="20"/>
          <w:szCs w:val="20"/>
        </w:rPr>
        <w:commentReference w:id="3"/>
      </w:r>
      <w:commentRangeEnd w:id="4"/>
      <w:r w:rsidR="001D6C8A">
        <w:rPr>
          <w:rStyle w:val="CommentReference"/>
          <w:sz w:val="20"/>
          <w:szCs w:val="20"/>
        </w:rPr>
        <w:commentReference w:id="4"/>
      </w:r>
      <w:r>
        <w:t>deployed across 12 FPSOs on the Brazilian coast. Unlike purely technical implementations, this project utilized a Design Thinking for Innovation (DTI) framework to treat asset management as a user-experience challenge as much as an engineering one.</w:t>
      </w:r>
      <w:r w:rsidR="003E17C5">
        <w:t xml:space="preserve"> </w:t>
      </w:r>
      <w:r>
        <w:t>We analyze the maturation of this program through three distinct evolutionary phases:</w:t>
      </w:r>
    </w:p>
    <w:p w14:paraId="0BD185DF" w14:textId="16C521F2" w:rsidR="007835DF" w:rsidRDefault="00947013" w:rsidP="007835DF">
      <w:pPr>
        <w:pStyle w:val="BodyTextParagraph"/>
        <w:numPr>
          <w:ilvl w:val="0"/>
          <w:numId w:val="35"/>
        </w:numPr>
      </w:pPr>
      <w:r>
        <w:t>t</w:t>
      </w:r>
      <w:r w:rsidR="007835DF">
        <w:t xml:space="preserve">he initial deployment of generic anomaly detection </w:t>
      </w:r>
      <w:proofErr w:type="gramStart"/>
      <w:r w:rsidR="007835DF">
        <w:t>models;</w:t>
      </w:r>
      <w:proofErr w:type="gramEnd"/>
    </w:p>
    <w:p w14:paraId="084E3A53" w14:textId="4A90C80B" w:rsidR="007835DF" w:rsidRDefault="00947013" w:rsidP="007835DF">
      <w:pPr>
        <w:pStyle w:val="BodyTextParagraph"/>
        <w:numPr>
          <w:ilvl w:val="0"/>
          <w:numId w:val="35"/>
        </w:numPr>
      </w:pPr>
      <w:r>
        <w:t>t</w:t>
      </w:r>
      <w:r w:rsidR="007835DF">
        <w:t xml:space="preserve">he pivot to FMEA-based user journeys to align alerts with failure </w:t>
      </w:r>
      <w:proofErr w:type="gramStart"/>
      <w:r w:rsidR="007835DF">
        <w:t>modes;</w:t>
      </w:r>
      <w:proofErr w:type="gramEnd"/>
    </w:p>
    <w:p w14:paraId="6DAF8B7D" w14:textId="3BFF412B" w:rsidR="007835DF" w:rsidRDefault="00947013" w:rsidP="00D23C6D">
      <w:pPr>
        <w:pStyle w:val="BodyTextParagraph"/>
        <w:numPr>
          <w:ilvl w:val="0"/>
          <w:numId w:val="35"/>
        </w:numPr>
      </w:pPr>
      <w:r>
        <w:t>t</w:t>
      </w:r>
      <w:r w:rsidR="007835DF">
        <w:t>he current integration of Large Language Models (LLMs) to augment decision-making</w:t>
      </w:r>
    </w:p>
    <w:p w14:paraId="1406A0CC" w14:textId="275F0617" w:rsidR="0030394E" w:rsidRDefault="007835DF" w:rsidP="009A60AC">
      <w:pPr>
        <w:pStyle w:val="BodyTextParagraph"/>
        <w:ind w:left="0"/>
      </w:pPr>
      <w:r>
        <w:t xml:space="preserve">By sharing the specific decisions, failures, and </w:t>
      </w:r>
      <w:del w:id="5" w:author="Manoela Boff" w:date="2026-01-10T19:15:00Z" w16du:dateUtc="2026-01-10T22:15:00Z">
        <w:r>
          <w:delText>"</w:delText>
        </w:r>
      </w:del>
      <w:r>
        <w:t>lessons learned</w:t>
      </w:r>
      <w:del w:id="6" w:author="Manoela Boff" w:date="2026-01-10T19:15:00Z" w16du:dateUtc="2026-01-10T22:15:00Z">
        <w:r>
          <w:delText>"</w:delText>
        </w:r>
      </w:del>
      <w:r>
        <w:t xml:space="preserve"> from this journey—which culminated in over $14 million in production savings in 2024—this paper aims to provide practicing engineers and asset managers with a validated roadmap for navigating their own digital transformations.</w:t>
      </w:r>
    </w:p>
    <w:p w14:paraId="2F1A4B9A" w14:textId="2BCF7FFC" w:rsidR="00A74DA4" w:rsidRPr="00A74DA4" w:rsidRDefault="00A74DA4" w:rsidP="00A74DA4">
      <w:pPr>
        <w:pStyle w:val="Head1"/>
      </w:pPr>
      <w:commentRangeStart w:id="7"/>
      <w:commentRangeStart w:id="8"/>
      <w:commentRangeStart w:id="9"/>
      <w:r w:rsidRPr="00A74DA4">
        <w:t>Statement of Theory and Definitions</w:t>
      </w:r>
      <w:commentRangeEnd w:id="7"/>
      <w:r w:rsidR="0096073D" w:rsidRPr="00A74DA4">
        <w:rPr>
          <w:rStyle w:val="CommentReference"/>
          <w:sz w:val="20"/>
          <w:szCs w:val="20"/>
        </w:rPr>
        <w:commentReference w:id="7"/>
      </w:r>
      <w:commentRangeEnd w:id="8"/>
      <w:r w:rsidR="005A4854" w:rsidRPr="00A74DA4">
        <w:rPr>
          <w:rStyle w:val="CommentReference"/>
          <w:sz w:val="20"/>
          <w:szCs w:val="20"/>
        </w:rPr>
        <w:commentReference w:id="8"/>
      </w:r>
      <w:commentRangeEnd w:id="9"/>
      <w:r w:rsidR="00FB571F" w:rsidRPr="00A74DA4">
        <w:rPr>
          <w:rStyle w:val="CommentReference"/>
          <w:sz w:val="20"/>
          <w:szCs w:val="20"/>
        </w:rPr>
        <w:commentReference w:id="9"/>
      </w:r>
    </w:p>
    <w:p w14:paraId="71D04FBB" w14:textId="77777777" w:rsidR="00A74DA4" w:rsidRPr="00D23C6D" w:rsidRDefault="00A74DA4" w:rsidP="00A74DA4">
      <w:pPr>
        <w:pStyle w:val="BodyTextParagraphinitial"/>
        <w:rPr>
          <w:color w:val="FF0000"/>
        </w:rPr>
      </w:pPr>
      <w:r w:rsidRPr="00D23C6D">
        <w:rPr>
          <w:color w:val="FF0000"/>
        </w:rPr>
        <w:t xml:space="preserve">Body text </w:t>
      </w:r>
      <w:proofErr w:type="gramStart"/>
      <w:r w:rsidRPr="00D23C6D">
        <w:rPr>
          <w:color w:val="FF0000"/>
        </w:rPr>
        <w:t>1 paragraph</w:t>
      </w:r>
      <w:proofErr w:type="gramEnd"/>
      <w:r w:rsidRPr="00D23C6D">
        <w:rPr>
          <w:color w:val="FF0000"/>
        </w:rPr>
        <w:t>.</w:t>
      </w:r>
    </w:p>
    <w:p w14:paraId="22314FC4" w14:textId="7C33E3B3" w:rsidR="00323C0D" w:rsidRPr="00D23C6D" w:rsidRDefault="00323C0D" w:rsidP="00323C0D">
      <w:pPr>
        <w:pStyle w:val="BodyTextParagraph"/>
        <w:numPr>
          <w:ilvl w:val="0"/>
          <w:numId w:val="35"/>
        </w:numPr>
        <w:rPr>
          <w:color w:val="FF0000"/>
        </w:rPr>
      </w:pPr>
      <w:r w:rsidRPr="00D23C6D">
        <w:rPr>
          <w:color w:val="FF0000"/>
        </w:rPr>
        <w:t>Definition of the development approach (DTI)</w:t>
      </w:r>
      <w:r w:rsidR="00254FCE">
        <w:rPr>
          <w:color w:val="FF0000"/>
        </w:rPr>
        <w:t xml:space="preserve"> – focus on people</w:t>
      </w:r>
      <w:r w:rsidR="00EA1B75">
        <w:rPr>
          <w:color w:val="FF0000"/>
        </w:rPr>
        <w:t>/user</w:t>
      </w:r>
      <w:r w:rsidR="00EA1B75">
        <w:rPr>
          <w:color w:val="FF0000"/>
        </w:rPr>
        <w:tab/>
      </w:r>
      <w:r w:rsidR="00254FCE">
        <w:rPr>
          <w:color w:val="FF0000"/>
        </w:rPr>
        <w:t xml:space="preserve">. </w:t>
      </w:r>
      <w:r w:rsidR="00EA1B75" w:rsidRPr="00EA1B75">
        <w:rPr>
          <w:color w:val="FF0000"/>
        </w:rPr>
        <w:t>"What is? What if? What wows? What works?"</w:t>
      </w:r>
    </w:p>
    <w:p w14:paraId="0271FBF0" w14:textId="2017D91B" w:rsidR="00323C0D" w:rsidRPr="00D23C6D" w:rsidRDefault="00323C0D" w:rsidP="00323C0D">
      <w:pPr>
        <w:pStyle w:val="BodyTextParagraph"/>
        <w:numPr>
          <w:ilvl w:val="0"/>
          <w:numId w:val="35"/>
        </w:numPr>
        <w:rPr>
          <w:color w:val="FF0000"/>
        </w:rPr>
      </w:pPr>
      <w:r w:rsidRPr="00D23C6D">
        <w:rPr>
          <w:color w:val="FF0000"/>
        </w:rPr>
        <w:t>Definition of Asset Management / CBM and CBM program goals (anticipate failures that impact in vessel uptime and safety)</w:t>
      </w:r>
    </w:p>
    <w:p w14:paraId="269FCAB4" w14:textId="2FB09392" w:rsidR="00323C0D" w:rsidRPr="00D23C6D" w:rsidRDefault="00323C0D" w:rsidP="00323C0D">
      <w:pPr>
        <w:pStyle w:val="BodyTextParagraph"/>
        <w:numPr>
          <w:ilvl w:val="0"/>
          <w:numId w:val="35"/>
        </w:numPr>
        <w:rPr>
          <w:color w:val="FF0000"/>
        </w:rPr>
      </w:pPr>
      <w:r w:rsidRPr="00D23C6D">
        <w:rPr>
          <w:color w:val="FF0000"/>
        </w:rPr>
        <w:t xml:space="preserve">Metrics used to guide the </w:t>
      </w:r>
      <w:r w:rsidR="00D23C6D" w:rsidRPr="00D23C6D">
        <w:rPr>
          <w:color w:val="FF0000"/>
        </w:rPr>
        <w:t>program</w:t>
      </w:r>
      <w:r w:rsidRPr="00D23C6D">
        <w:rPr>
          <w:color w:val="FF0000"/>
        </w:rPr>
        <w:t xml:space="preserve">. (WAU </w:t>
      </w:r>
      <w:proofErr w:type="gramStart"/>
      <w:r w:rsidRPr="00D23C6D">
        <w:rPr>
          <w:color w:val="FF0000"/>
        </w:rPr>
        <w:t>+  Success</w:t>
      </w:r>
      <w:proofErr w:type="gramEnd"/>
      <w:r w:rsidRPr="00D23C6D">
        <w:rPr>
          <w:color w:val="FF0000"/>
        </w:rPr>
        <w:t xml:space="preserve"> Cases + Value Generated</w:t>
      </w:r>
      <w:r w:rsidR="00F760C6">
        <w:rPr>
          <w:color w:val="FF0000"/>
        </w:rPr>
        <w:t xml:space="preserve"> + Precision</w:t>
      </w:r>
      <w:r w:rsidRPr="00D23C6D">
        <w:rPr>
          <w:color w:val="FF0000"/>
        </w:rPr>
        <w:t>)</w:t>
      </w:r>
    </w:p>
    <w:p w14:paraId="4144E9C7" w14:textId="7C67FFDC" w:rsidR="00323C0D" w:rsidRPr="00D23C6D" w:rsidRDefault="00323C0D" w:rsidP="00323C0D">
      <w:pPr>
        <w:pStyle w:val="BodyTextParagraph"/>
        <w:numPr>
          <w:ilvl w:val="0"/>
          <w:numId w:val="35"/>
        </w:numPr>
        <w:rPr>
          <w:color w:val="FF0000"/>
        </w:rPr>
      </w:pPr>
      <w:r w:rsidRPr="00D23C6D">
        <w:rPr>
          <w:color w:val="FF0000"/>
        </w:rPr>
        <w:t>Method to quantity value generated (based on past failure events – 3 scenarios)</w:t>
      </w:r>
    </w:p>
    <w:p w14:paraId="7D8E0608" w14:textId="5657F1E8" w:rsidR="00217428" w:rsidRDefault="00217428" w:rsidP="00BE3B64">
      <w:pPr>
        <w:pStyle w:val="Head1"/>
        <w:ind w:left="360"/>
        <w:rPr>
          <w:rFonts w:ascii="Times New Roman" w:hAnsi="Times New Roman" w:cstheme="minorBidi"/>
        </w:rPr>
      </w:pPr>
    </w:p>
    <w:p w14:paraId="49A2D668" w14:textId="7E30DF66" w:rsidR="00217428" w:rsidRDefault="001A4927" w:rsidP="001A4927">
      <w:pPr>
        <w:pStyle w:val="BodyTextParagraphinitial"/>
      </w:pPr>
      <w:r w:rsidRPr="001A4927">
        <w:t>This section outlines the theoretical foundations, definitions, and evaluation criteria that guided the design, implementation, and assessment of the predictive asset management program presented in this paper. The intent is to establish a common conceptual framework to support the analysis of the program’s evolution across its different maturity phases.</w:t>
      </w:r>
    </w:p>
    <w:p w14:paraId="3B021CB4" w14:textId="6B2275B3" w:rsidR="00217428" w:rsidRPr="00103505" w:rsidRDefault="00BE3B64" w:rsidP="00103505">
      <w:pPr>
        <w:pStyle w:val="Head2"/>
      </w:pPr>
      <w:r w:rsidRPr="00103505">
        <w:t>Design Thin</w:t>
      </w:r>
      <w:r w:rsidR="00103505">
        <w:t>k</w:t>
      </w:r>
      <w:r w:rsidRPr="00103505">
        <w:t>ing for Innovation</w:t>
      </w:r>
    </w:p>
    <w:p w14:paraId="7FE715C1" w14:textId="79CB0BBB" w:rsidR="00323C0D" w:rsidRPr="00323C0D" w:rsidRDefault="00590053" w:rsidP="00712873">
      <w:pPr>
        <w:pStyle w:val="BodyTextParagraphinitial"/>
      </w:pPr>
      <w:r>
        <w:t xml:space="preserve">The </w:t>
      </w:r>
      <w:r w:rsidR="001C6365">
        <w:t>User-Centered Predictive Asset Management Program presented in this paper is fundamentally grounded in a Design Thinking for Innovation (DTI)</w:t>
      </w:r>
      <w:r w:rsidR="00943504">
        <w:t xml:space="preserve"> methodology, with a strong emphasis on understanding and supporting the needs of end users. In the context of offshore asset management, predictive analytics </w:t>
      </w:r>
      <w:r w:rsidR="00E35B74">
        <w:t xml:space="preserve">was treated not as standalone technical solution, but as a </w:t>
      </w:r>
      <w:proofErr w:type="gramStart"/>
      <w:r w:rsidR="00E35B74">
        <w:t>mean</w:t>
      </w:r>
      <w:proofErr w:type="gramEnd"/>
      <w:r w:rsidR="00E35B74">
        <w:t xml:space="preserve"> to improve how engineers, maintenance planners and operations teams make decisions under time and safety constraints.</w:t>
      </w:r>
    </w:p>
    <w:p w14:paraId="25E5037C" w14:textId="1D02559E" w:rsidR="00627B31" w:rsidRDefault="00627B31" w:rsidP="00712873">
      <w:pPr>
        <w:pStyle w:val="BodyTextParagraphinitial"/>
      </w:pPr>
      <w:r>
        <w:t xml:space="preserve">The DTI approach was structured around four iterative stages. The What is? stage focused on developing a deep understanding of current operational practices, including how maintenance decisions are made, which information is trusted by users, and where friction, uncertainty, or delays occur in day-to-day workflows. This phase revealed that many predictive solutions failed not due to insufficient analytical capability, but because they did not align with how users </w:t>
      </w:r>
      <w:r w:rsidR="00CA36D4">
        <w:t>diagnose</w:t>
      </w:r>
      <w:r>
        <w:t xml:space="preserve"> failures or prioritize actions.</w:t>
      </w:r>
    </w:p>
    <w:p w14:paraId="2D061467" w14:textId="20E3BB12" w:rsidR="00627B31" w:rsidRDefault="00627B31" w:rsidP="00712873">
      <w:pPr>
        <w:pStyle w:val="BodyTextParagraphinitial"/>
      </w:pPr>
      <w:r>
        <w:t>Building on these insights, the What if? stage explored alternative ways of delivering predictive information that could better support user decision-making. Rather than asking what additional data could be generated, this stage focused on how insights could be framed to answer the specific questions users face when responding to abnormal equipment behavior. Multiple analytical and workflow hypotheses were evaluated in collaboration with end users before implementation.</w:t>
      </w:r>
    </w:p>
    <w:p w14:paraId="675B8A10" w14:textId="6F3D85A8" w:rsidR="00627B31" w:rsidRDefault="00627B31" w:rsidP="00712873">
      <w:pPr>
        <w:pStyle w:val="BodyTextParagraphinitial"/>
      </w:pPr>
      <w:r>
        <w:t xml:space="preserve">The What </w:t>
      </w:r>
      <w:proofErr w:type="gramStart"/>
      <w:r>
        <w:t>wows</w:t>
      </w:r>
      <w:proofErr w:type="gramEnd"/>
      <w:r>
        <w:t xml:space="preserve">? </w:t>
      </w:r>
      <w:proofErr w:type="gramStart"/>
      <w:r>
        <w:t>stage</w:t>
      </w:r>
      <w:proofErr w:type="gramEnd"/>
      <w:r>
        <w:t xml:space="preserve"> emphasized rapid validation of solutions that demonstrably improved user experience and decision confidence. At this stage, solutions were considered successful only if they reduced cognitive load, increased trust in predictive insights, or accelerated diagnostic workflows. User feedback and early adoption indicators were used as primary success criteria, often taking precedence over incremental improvements in model accuracy.</w:t>
      </w:r>
    </w:p>
    <w:p w14:paraId="2BD24D2E" w14:textId="3DCC7EE0" w:rsidR="00627B31" w:rsidRDefault="00627B31" w:rsidP="00712873">
      <w:pPr>
        <w:pStyle w:val="BodyTextParagraphinitial"/>
      </w:pPr>
      <w:r>
        <w:t>Finally, the What works? stage addressed scalability, robustness, and long-term sustainability. Solutions validated in earlier stages were standardized, integrated into existing asset management processes, and assessed based on their ability to generate measurable operational and financial value. This stage ensured that user-centered innovations could be consistently replicated across assets and FPSOs, forming the basis for the framework’s progressive maturation over time.</w:t>
      </w:r>
    </w:p>
    <w:p w14:paraId="3A77123E" w14:textId="145DB581" w:rsidR="002C0D99" w:rsidRPr="00164D25" w:rsidRDefault="00164D25" w:rsidP="00103505">
      <w:pPr>
        <w:pStyle w:val="Head2"/>
      </w:pPr>
      <w:r w:rsidRPr="00164D25">
        <w:t>Asset Management and Condition-Based Maintenance Definitions</w:t>
      </w:r>
    </w:p>
    <w:p w14:paraId="33376042" w14:textId="77777777" w:rsidR="00217428" w:rsidRDefault="00164D25" w:rsidP="00712873">
      <w:pPr>
        <w:pStyle w:val="BodyTextParagraphinitial"/>
      </w:pPr>
      <w:r>
        <w:t>In alignment with ISO 55000 principles, asset management in this program is defined as the coordinated activities required to realize value from physical assets while balancing performance, risk, and cost. Within this context, Condition-Based Maintenance (CBM) is treated as a strategic enabler for improving FPSO uptime, operational safety, and maintenance efficiency by anticipating failures before they result in unplanned downtime or safety-critical events.</w:t>
      </w:r>
    </w:p>
    <w:p w14:paraId="284DB9FB" w14:textId="6DAD7A3D" w:rsidR="00CE7D58" w:rsidRDefault="00164D25" w:rsidP="00712873">
      <w:pPr>
        <w:pStyle w:val="BodyTextParagraphinitial"/>
      </w:pPr>
      <w:r>
        <w:t>The scope of the CBM program focused on critical production and utility assets whose failure modes have a direct impact on vessel availability, production deferment, or personnel safety. Rather than attempting to monitor all assets uniformly, the framework prioritizes assets based on failure consequences and operational criticality, ensuring that analytical efforts are concentrated where decision support yields the highest value.</w:t>
      </w:r>
    </w:p>
    <w:p w14:paraId="4612DE8E" w14:textId="13676F8C" w:rsidR="00217428" w:rsidRDefault="00866974" w:rsidP="00103505">
      <w:pPr>
        <w:pStyle w:val="Head2"/>
      </w:pPr>
      <w:r>
        <w:t>Program Metrics and Adoption Indicators</w:t>
      </w:r>
    </w:p>
    <w:p w14:paraId="6F443608" w14:textId="77777777" w:rsidR="0077631B" w:rsidRDefault="00C21457" w:rsidP="00712873">
      <w:pPr>
        <w:pStyle w:val="BodyTextParagraphinitial"/>
      </w:pPr>
      <w:r>
        <w:t xml:space="preserve">Recognizing that analytical performance alone is insufficient to assess program success, a set of complementary technical, adoption, and value-based metrics was defined to guide decision-making throughout the program. </w:t>
      </w:r>
      <w:r w:rsidR="00BA247C">
        <w:t>These metrics were intentionally selected to reflect not only model performance, but also user engagement and decision impact across the different maturity phases of the framework.</w:t>
      </w:r>
    </w:p>
    <w:p w14:paraId="0DC0C2D4" w14:textId="1B52F9F6" w:rsidR="00881620" w:rsidRDefault="00C21457" w:rsidP="00712873">
      <w:pPr>
        <w:pStyle w:val="BodyTextParagraphinitial"/>
      </w:pPr>
      <w:r>
        <w:t xml:space="preserve">User adoption was monitored using Weekly Active Users (WAU), which provided a consistent indicator of whether predictive insights were being actively consumed by engineers and maintenance teams. In parallel, documented success cases were tracked to capture qualitative and quantitative evidence of decisions influenced by </w:t>
      </w:r>
      <w:r w:rsidR="00E12FC8">
        <w:t>predictive insights, serving as a direct link between analytics and operational action.</w:t>
      </w:r>
      <w:r w:rsidR="00224779" w:rsidRPr="00224779">
        <w:t xml:space="preserve"> </w:t>
      </w:r>
      <w:r w:rsidR="00224779">
        <w:t xml:space="preserve">To evaluate business impact, value generation was assessed based on the contribution of predictive insights to avoided production losses and optimized maintenance interventions. </w:t>
      </w:r>
    </w:p>
    <w:p w14:paraId="775A3DDF" w14:textId="21F08D10" w:rsidR="00103505" w:rsidRDefault="00093749" w:rsidP="00C21457">
      <w:pPr>
        <w:pStyle w:val="BodyTextParagraphinitial"/>
      </w:pPr>
      <w:r w:rsidRPr="00093749">
        <w:t xml:space="preserve">To enable consistent comparison across the three maturity phases, alert precision was defined as a primary technical performance metric. </w:t>
      </w:r>
      <w:commentRangeStart w:id="10"/>
      <w:r w:rsidRPr="00093749">
        <w:t>In this context, precision is defined as the ratio between predictive alerts that led to a validated failure mode or justified maintenance action and the total number of alerts generated within a given period. Alerts were considered true positives only when they resulted in confirmed abnormal equipment behavior with operational relevance, as validated by engineering analysis, maintenance intervention, or observed failure progression.</w:t>
      </w:r>
      <w:commentRangeEnd w:id="10"/>
      <w:r w:rsidR="005E7261">
        <w:rPr>
          <w:rStyle w:val="CommentReference"/>
          <w:sz w:val="20"/>
          <w:szCs w:val="20"/>
        </w:rPr>
        <w:commentReference w:id="10"/>
      </w:r>
      <w:r w:rsidR="00F97AFE">
        <w:t xml:space="preserve"> </w:t>
      </w:r>
      <w:r w:rsidR="00F97AFE" w:rsidRPr="00F97AFE">
        <w:t>This definition was deliberately chosen to reflect the operational usefulness of predictive insights rather than purely statistical model accuracy. By focusing on decision-relevant precision, the metric captures the extent to which predictive outputs effectively support engineering judgment and maintenance prioritization.</w:t>
      </w:r>
      <w:r w:rsidR="00D06EA6">
        <w:t xml:space="preserve"> </w:t>
      </w:r>
      <w:r w:rsidR="00D06EA6" w:rsidRPr="00D06EA6">
        <w:t>While this approach does not fully represent all aspects of model performance, it provides a pragmatic and user-centered basis for evaluating progress and trade-offs as the framework evolved from model-centric to decision-centric implementations.</w:t>
      </w:r>
    </w:p>
    <w:p w14:paraId="64CC512F" w14:textId="11FC16AD" w:rsidR="00A54245" w:rsidRPr="00A54245" w:rsidRDefault="00D06EA6" w:rsidP="00712873">
      <w:pPr>
        <w:pStyle w:val="BodyTextParagraphinitial"/>
      </w:pPr>
      <w:r w:rsidRPr="00D06EA6">
        <w:t xml:space="preserve">Together, these metrics formed a feedback loop used </w:t>
      </w:r>
      <w:r w:rsidR="00694974">
        <w:t xml:space="preserve">to refine models, workflows, and user interfaces across successive iterations of the </w:t>
      </w:r>
      <w:commentRangeStart w:id="12"/>
      <w:commentRangeStart w:id="13"/>
      <w:commentRangeStart w:id="14"/>
      <w:r w:rsidR="00694974">
        <w:t>framework</w:t>
      </w:r>
      <w:commentRangeEnd w:id="12"/>
      <w:r w:rsidR="00694974" w:rsidRPr="00D06EA6">
        <w:rPr>
          <w:rStyle w:val="CommentReference"/>
          <w:sz w:val="20"/>
          <w:szCs w:val="20"/>
        </w:rPr>
        <w:commentReference w:id="12"/>
      </w:r>
      <w:commentRangeEnd w:id="13"/>
      <w:r w:rsidR="00694974" w:rsidRPr="00D06EA6">
        <w:rPr>
          <w:rStyle w:val="CommentReference"/>
          <w:sz w:val="20"/>
          <w:szCs w:val="20"/>
        </w:rPr>
        <w:commentReference w:id="13"/>
      </w:r>
      <w:commentRangeEnd w:id="14"/>
      <w:r w:rsidR="00694974" w:rsidRPr="00D06EA6">
        <w:rPr>
          <w:rStyle w:val="CommentReference"/>
          <w:sz w:val="20"/>
          <w:szCs w:val="20"/>
        </w:rPr>
        <w:commentReference w:id="14"/>
      </w:r>
      <w:r w:rsidRPr="00D06EA6">
        <w:t>, ensuring that increases in analytical sophistication were consistently aligned with higher user trust, improved decision quality, and measurable business outcomes.</w:t>
      </w:r>
    </w:p>
    <w:p w14:paraId="17111C63" w14:textId="3E9ED26D" w:rsidR="006528AF" w:rsidRDefault="006528AF" w:rsidP="006528AF">
      <w:pPr>
        <w:pStyle w:val="Head2"/>
      </w:pPr>
      <w:r>
        <w:t>Method for Quantifying Value Generation</w:t>
      </w:r>
    </w:p>
    <w:p w14:paraId="3F84A95C" w14:textId="0FC8ED03" w:rsidR="00921C51" w:rsidRDefault="00D86BC3" w:rsidP="00712873">
      <w:pPr>
        <w:pStyle w:val="BodyTextParagraphinitial"/>
      </w:pPr>
      <w:proofErr w:type="gramStart"/>
      <w:r>
        <w:t>In order to</w:t>
      </w:r>
      <w:proofErr w:type="gramEnd"/>
      <w:r>
        <w:t xml:space="preserve"> </w:t>
      </w:r>
      <w:r w:rsidR="00BC4998">
        <w:t xml:space="preserve">quantify the </w:t>
      </w:r>
      <w:r w:rsidR="00002B04">
        <w:t xml:space="preserve">value generated by the </w:t>
      </w:r>
      <w:r w:rsidR="0010724B">
        <w:t>program</w:t>
      </w:r>
      <w:r w:rsidR="003C1F5F">
        <w:t xml:space="preserve"> </w:t>
      </w:r>
      <w:r w:rsidR="00D347B5">
        <w:t>over the years</w:t>
      </w:r>
      <w:r w:rsidR="0010724B">
        <w:t xml:space="preserve">, a methodology </w:t>
      </w:r>
      <w:r w:rsidR="00280040">
        <w:t xml:space="preserve">was established </w:t>
      </w:r>
      <w:r w:rsidR="009F2919">
        <w:t xml:space="preserve">to </w:t>
      </w:r>
      <w:r w:rsidR="00983A8F">
        <w:t xml:space="preserve">estimate </w:t>
      </w:r>
      <w:r w:rsidR="00E45A12">
        <w:t>the financial impact</w:t>
      </w:r>
      <w:r w:rsidR="00714589">
        <w:t xml:space="preserve"> of th</w:t>
      </w:r>
      <w:r w:rsidR="001C4E75">
        <w:t xml:space="preserve">e potential failure </w:t>
      </w:r>
      <w:r w:rsidR="00A51912">
        <w:t xml:space="preserve">avoided cases, called internally as “success case”. This methodology </w:t>
      </w:r>
      <w:r w:rsidR="008C070B">
        <w:t>considers</w:t>
      </w:r>
      <w:r w:rsidR="00A51912">
        <w:t xml:space="preserve"> the </w:t>
      </w:r>
      <w:r w:rsidR="007C465B">
        <w:t>potential production losses, corrective maintenance costs</w:t>
      </w:r>
      <w:r w:rsidR="002E5474">
        <w:t xml:space="preserve"> and other penalties applied to the charter </w:t>
      </w:r>
      <w:r w:rsidR="0096734A">
        <w:t>contract business model</w:t>
      </w:r>
      <w:r w:rsidR="00242E4F">
        <w:t xml:space="preserve"> (client specific)</w:t>
      </w:r>
      <w:r w:rsidR="003A39FD">
        <w:t xml:space="preserve"> to generate three </w:t>
      </w:r>
      <w:r w:rsidR="00921C51">
        <w:t>financial impact scenarios, (1) Best, (2) Intermediate and (3) Worst Case</w:t>
      </w:r>
      <w:r w:rsidR="0031149B">
        <w:t xml:space="preserve"> </w:t>
      </w:r>
      <w:r w:rsidR="00DF3297">
        <w:t>failure s</w:t>
      </w:r>
      <w:r w:rsidR="0031149B">
        <w:t>cenarios</w:t>
      </w:r>
      <w:r w:rsidR="007F24CF">
        <w:t xml:space="preserve">. </w:t>
      </w:r>
    </w:p>
    <w:p w14:paraId="4A6DD655" w14:textId="51430D0A" w:rsidR="00A9276F" w:rsidRDefault="00A9276F" w:rsidP="00712873">
      <w:pPr>
        <w:pStyle w:val="BodyTextParagraphinitial"/>
      </w:pPr>
      <w:r>
        <w:t xml:space="preserve">Each of the scenarios are evaluated based on </w:t>
      </w:r>
      <w:r w:rsidR="00D07588">
        <w:t>historical 4 years registry of production downtime and corrective maintenance costs</w:t>
      </w:r>
      <w:r w:rsidR="00AC00EA">
        <w:t xml:space="preserve"> that match the respective failure mode and equipment type of </w:t>
      </w:r>
      <w:r w:rsidR="00586FDB">
        <w:t>success</w:t>
      </w:r>
      <w:r w:rsidR="00AC00EA">
        <w:t xml:space="preserve"> case. For example, a</w:t>
      </w:r>
      <w:r w:rsidR="00F8377B">
        <w:t xml:space="preserve">n </w:t>
      </w:r>
      <w:r w:rsidR="006E0C77">
        <w:t xml:space="preserve">incipient </w:t>
      </w:r>
      <w:r w:rsidR="00F8377B">
        <w:t>vibration increase due to a damaged coupling</w:t>
      </w:r>
      <w:r w:rsidR="00830DBB">
        <w:t xml:space="preserve"> disk pack</w:t>
      </w:r>
      <w:r w:rsidR="00825391">
        <w:t xml:space="preserve"> in a water injection centrifugal pump</w:t>
      </w:r>
      <w:r w:rsidR="00185404">
        <w:t xml:space="preserve"> </w:t>
      </w:r>
      <w:r w:rsidR="00D85EE2">
        <w:t xml:space="preserve">have its intermediate scenario valuated by a registered historical case where this failure mode </w:t>
      </w:r>
      <w:r w:rsidR="00EB65A5">
        <w:t>[</w:t>
      </w:r>
      <w:r w:rsidR="005B506F">
        <w:t xml:space="preserve">equipment </w:t>
      </w:r>
      <w:r w:rsidR="00EC16F8">
        <w:t xml:space="preserve">trip due to high vibration] </w:t>
      </w:r>
      <w:r w:rsidR="00D85EE2">
        <w:t xml:space="preserve">to this (or similar) pump application has </w:t>
      </w:r>
      <w:r w:rsidR="009D66B7">
        <w:t>happened</w:t>
      </w:r>
      <w:r w:rsidR="00D0287D">
        <w:t xml:space="preserve"> and costs of unplanned </w:t>
      </w:r>
      <w:r w:rsidR="00E6129A">
        <w:t xml:space="preserve">coupling </w:t>
      </w:r>
      <w:r w:rsidR="00491787">
        <w:t xml:space="preserve">replacement already registered in </w:t>
      </w:r>
      <w:r w:rsidR="00B21C9C">
        <w:t>Computerized Maintenance Management System (CMMS)</w:t>
      </w:r>
      <w:r w:rsidR="00D85EE2">
        <w:t>.</w:t>
      </w:r>
    </w:p>
    <w:p w14:paraId="57ECDBDA" w14:textId="5F402B42" w:rsidR="00FE56A8" w:rsidRDefault="00AA388F" w:rsidP="00712873">
      <w:pPr>
        <w:pStyle w:val="BodyTextParagraphinitial"/>
      </w:pPr>
      <w:r>
        <w:t>This approach</w:t>
      </w:r>
      <w:r w:rsidR="008F513F">
        <w:t xml:space="preserve"> gives a</w:t>
      </w:r>
      <w:r w:rsidR="00094BA5">
        <w:t xml:space="preserve"> rational and </w:t>
      </w:r>
      <w:r w:rsidR="00FC17D8">
        <w:t xml:space="preserve">close to </w:t>
      </w:r>
      <w:r w:rsidR="00094BA5">
        <w:t xml:space="preserve">deterministic </w:t>
      </w:r>
      <w:r w:rsidR="00350ECA">
        <w:t>approach to</w:t>
      </w:r>
      <w:r w:rsidR="00201EBF">
        <w:t xml:space="preserve"> evaluating the </w:t>
      </w:r>
      <w:r w:rsidR="00350ECA">
        <w:t xml:space="preserve">impact of events of failure that were avoided by the predictive </w:t>
      </w:r>
      <w:r w:rsidR="00F353AD">
        <w:t>maintenance</w:t>
      </w:r>
      <w:r w:rsidR="00350ECA">
        <w:t xml:space="preserve"> approach. I</w:t>
      </w:r>
      <w:r w:rsidR="00F353AD">
        <w:t xml:space="preserve">t </w:t>
      </w:r>
      <w:r w:rsidR="003102DA">
        <w:t xml:space="preserve">is </w:t>
      </w:r>
      <w:r w:rsidR="00FF3FB6">
        <w:t>known</w:t>
      </w:r>
      <w:r w:rsidR="00F353AD">
        <w:t xml:space="preserve"> that </w:t>
      </w:r>
      <w:proofErr w:type="gramStart"/>
      <w:r w:rsidR="002110FB">
        <w:t>evaluate</w:t>
      </w:r>
      <w:proofErr w:type="gramEnd"/>
      <w:r w:rsidR="00215EDF">
        <w:t xml:space="preserve"> impact of situations that </w:t>
      </w:r>
      <w:r w:rsidR="00F50EEC">
        <w:t xml:space="preserve">did not </w:t>
      </w:r>
      <w:r w:rsidR="0043178E">
        <w:t>actually</w:t>
      </w:r>
      <w:r w:rsidR="00F50EEC">
        <w:t xml:space="preserve"> </w:t>
      </w:r>
      <w:proofErr w:type="gramStart"/>
      <w:r w:rsidR="00F50EEC">
        <w:t>happened</w:t>
      </w:r>
      <w:proofErr w:type="gramEnd"/>
      <w:r w:rsidR="00F50EEC">
        <w:t xml:space="preserve"> is challenging and </w:t>
      </w:r>
      <w:r w:rsidR="00A97850">
        <w:t>susceptible</w:t>
      </w:r>
      <w:r w:rsidR="00F50EEC">
        <w:t xml:space="preserve"> to errors</w:t>
      </w:r>
      <w:r w:rsidR="00A97850">
        <w:t xml:space="preserve"> and interpretations</w:t>
      </w:r>
      <w:r w:rsidR="00F50EEC">
        <w:t xml:space="preserve">, but </w:t>
      </w:r>
      <w:r w:rsidR="001B1C65">
        <w:t xml:space="preserve">this methodology was sufficient to achieve </w:t>
      </w:r>
      <w:r w:rsidR="00A97850">
        <w:t>consensus</w:t>
      </w:r>
      <w:r w:rsidR="001B1C65">
        <w:t xml:space="preserve"> </w:t>
      </w:r>
      <w:r w:rsidR="00A97850">
        <w:t>among</w:t>
      </w:r>
      <w:r w:rsidR="001B1C65">
        <w:t xml:space="preserve"> </w:t>
      </w:r>
      <w:proofErr w:type="gramStart"/>
      <w:r w:rsidR="00A97850">
        <w:t>stake</w:t>
      </w:r>
      <w:r w:rsidR="001B1C65">
        <w:t xml:space="preserve"> holders</w:t>
      </w:r>
      <w:proofErr w:type="gramEnd"/>
      <w:r w:rsidR="001B1C65">
        <w:t xml:space="preserve"> interested in the program and </w:t>
      </w:r>
      <w:r w:rsidR="00EE384D">
        <w:t>has proven a</w:t>
      </w:r>
      <w:r w:rsidR="00EC5967">
        <w:t xml:space="preserve"> practical approach </w:t>
      </w:r>
      <w:r w:rsidR="00E82172">
        <w:t xml:space="preserve">to measure </w:t>
      </w:r>
      <w:r w:rsidR="00CA3782">
        <w:t>improvements over time</w:t>
      </w:r>
      <w:r w:rsidR="00E82172">
        <w:t xml:space="preserve">. The </w:t>
      </w:r>
      <w:r w:rsidR="00CA3782">
        <w:t xml:space="preserve">financial </w:t>
      </w:r>
      <w:r w:rsidR="005056FD">
        <w:t>impact</w:t>
      </w:r>
      <w:r w:rsidR="00E82172">
        <w:t xml:space="preserve"> </w:t>
      </w:r>
      <w:r w:rsidR="00865795">
        <w:t xml:space="preserve">quantification </w:t>
      </w:r>
      <w:r w:rsidR="00E57A05">
        <w:t>could be much higher if the</w:t>
      </w:r>
      <w:r w:rsidR="002B1F9E">
        <w:t xml:space="preserve"> methodology </w:t>
      </w:r>
      <w:r w:rsidR="003F3DE1">
        <w:t>is adapted</w:t>
      </w:r>
      <w:r w:rsidR="005976BC">
        <w:t xml:space="preserve"> to </w:t>
      </w:r>
      <w:r w:rsidR="00A17D57">
        <w:t>consider oil production</w:t>
      </w:r>
      <w:r w:rsidR="00FE56A8">
        <w:t xml:space="preserve"> </w:t>
      </w:r>
      <w:r w:rsidR="003E5554">
        <w:t>losses</w:t>
      </w:r>
      <w:r w:rsidR="00430CA9">
        <w:t xml:space="preserve"> </w:t>
      </w:r>
      <w:r w:rsidR="00D44D82">
        <w:t xml:space="preserve">costs instead of </w:t>
      </w:r>
      <w:r w:rsidR="00FE56A8">
        <w:t xml:space="preserve">just </w:t>
      </w:r>
      <w:r w:rsidR="00D44D82">
        <w:t>charter</w:t>
      </w:r>
      <w:r w:rsidR="002D45B4">
        <w:t xml:space="preserve"> </w:t>
      </w:r>
      <w:r w:rsidR="00FE56A8">
        <w:t>diaries</w:t>
      </w:r>
      <w:r w:rsidR="002D45B4">
        <w:t>.</w:t>
      </w:r>
    </w:p>
    <w:p w14:paraId="0DB9F921" w14:textId="29EFAF6A" w:rsidR="004C0323" w:rsidRDefault="00DA4B29" w:rsidP="004C0323">
      <w:pPr>
        <w:pStyle w:val="Head1"/>
      </w:pPr>
      <w:r>
        <w:t xml:space="preserve">Phase 1: </w:t>
      </w:r>
      <w:r w:rsidR="004C0323">
        <w:t>The initial deployment of generic anomaly detection models</w:t>
      </w:r>
    </w:p>
    <w:p w14:paraId="6901224F" w14:textId="21F762FA" w:rsidR="00522A73" w:rsidRDefault="00522A73">
      <w:pPr>
        <w:pStyle w:val="BodyTextParagraphinitial"/>
        <w:rPr>
          <w:del w:id="16" w:author="Manoela Boff" w:date="2026-01-13T08:51:00Z" w16du:dateUtc="2026-01-13T11:51:00Z"/>
        </w:rPr>
      </w:pPr>
      <w:r w:rsidRPr="00522A73">
        <w:rPr>
          <w:rPrChange w:id="17" w:author="Leonardo Carvalho" w:date="2026-01-12T15:24:00Z" w16du:dateUtc="2026-01-12T18:24:00Z">
            <w:rPr>
              <w:color w:val="FF0000"/>
            </w:rPr>
          </w:rPrChange>
        </w:rPr>
        <w:t xml:space="preserve">The </w:t>
      </w:r>
      <w:r w:rsidR="002E180B">
        <w:t xml:space="preserve">smart asset management </w:t>
      </w:r>
      <w:r w:rsidR="00245AD7">
        <w:t xml:space="preserve">digital program </w:t>
      </w:r>
      <w:r w:rsidR="00604C37">
        <w:t>started</w:t>
      </w:r>
      <w:r w:rsidR="00245AD7">
        <w:t xml:space="preserve"> in </w:t>
      </w:r>
      <w:r w:rsidR="00245AD7" w:rsidRPr="003C3F15">
        <w:rPr>
          <w:highlight w:val="yellow"/>
          <w:rPrChange w:id="18" w:author="Manoela Boff" w:date="2026-01-13T08:51:00Z" w16du:dateUtc="2026-01-13T11:51:00Z">
            <w:rPr/>
          </w:rPrChange>
        </w:rPr>
        <w:t>20</w:t>
      </w:r>
      <w:r w:rsidR="003C3F15" w:rsidRPr="003C3F15">
        <w:rPr>
          <w:highlight w:val="yellow"/>
        </w:rPr>
        <w:t>19</w:t>
      </w:r>
      <w:r w:rsidR="00245AD7">
        <w:t xml:space="preserve"> </w:t>
      </w:r>
      <w:r w:rsidR="00B7408D">
        <w:t xml:space="preserve">as an </w:t>
      </w:r>
      <w:r w:rsidR="00A50D1F">
        <w:t>internal digital initiative with the objective to drive impact</w:t>
      </w:r>
      <w:r w:rsidR="00AF1C93">
        <w:t xml:space="preserve"> in </w:t>
      </w:r>
      <w:r w:rsidR="004555D0">
        <w:t xml:space="preserve">maintenance costs and </w:t>
      </w:r>
      <w:r w:rsidR="004F6812">
        <w:t xml:space="preserve">reduction of penalties applied </w:t>
      </w:r>
      <w:r w:rsidR="00F37AB2">
        <w:t xml:space="preserve">by </w:t>
      </w:r>
      <w:del w:id="19" w:author="Manoela Boff" w:date="2026-01-13T08:55:00Z" w16du:dateUtc="2026-01-13T11:55:00Z">
        <w:r w:rsidR="00F37AB2">
          <w:delText xml:space="preserve">operational </w:delText>
        </w:r>
      </w:del>
      <w:r w:rsidR="00C23EC6">
        <w:t xml:space="preserve">unplanned </w:t>
      </w:r>
      <w:ins w:id="20" w:author="Manoela Boff" w:date="2026-01-13T08:55:00Z" w16du:dateUtc="2026-01-13T11:55:00Z">
        <w:r w:rsidR="00406388">
          <w:t xml:space="preserve">operational </w:t>
        </w:r>
      </w:ins>
      <w:r w:rsidR="00F37AB2">
        <w:t xml:space="preserve">downtime. </w:t>
      </w:r>
    </w:p>
    <w:p w14:paraId="36FAA5F3" w14:textId="2DC48E56" w:rsidR="008E79D3" w:rsidRDefault="008E79D3">
      <w:pPr>
        <w:pStyle w:val="BodyTextParagraphinitial"/>
      </w:pPr>
      <w:r>
        <w:t xml:space="preserve">The strategy was to </w:t>
      </w:r>
      <w:r w:rsidR="00F03738">
        <w:t>leverage time</w:t>
      </w:r>
      <w:ins w:id="21" w:author="Manoela Boff" w:date="2026-01-13T08:56:00Z" w16du:dateUtc="2026-01-13T11:56:00Z">
        <w:r w:rsidR="003B51D5">
          <w:t>-</w:t>
        </w:r>
      </w:ins>
      <w:del w:id="22" w:author="Manoela Boff" w:date="2026-01-13T08:56:00Z" w16du:dateUtc="2026-01-13T11:56:00Z">
        <w:r w:rsidR="00F03738">
          <w:delText xml:space="preserve"> </w:delText>
        </w:r>
      </w:del>
      <w:r w:rsidR="00F03738">
        <w:t>series</w:t>
      </w:r>
      <w:r>
        <w:t xml:space="preserve"> </w:t>
      </w:r>
      <w:r w:rsidR="00EA71B1">
        <w:t xml:space="preserve">data </w:t>
      </w:r>
      <w:r w:rsidR="004B6DFE">
        <w:t>from</w:t>
      </w:r>
      <w:r w:rsidR="000A1CCF">
        <w:t xml:space="preserve"> </w:t>
      </w:r>
      <w:ins w:id="23" w:author="Manoela Boff" w:date="2026-01-13T08:56:00Z" w16du:dateUtc="2026-01-13T11:56:00Z">
        <w:r w:rsidR="005425B8">
          <w:t>a</w:t>
        </w:r>
        <w:r w:rsidR="004B6DFE">
          <w:t xml:space="preserve"> </w:t>
        </w:r>
      </w:ins>
      <w:r w:rsidR="004B6DFE">
        <w:t>centralized Plant Information Management System</w:t>
      </w:r>
      <w:r w:rsidR="000A1CCF">
        <w:t xml:space="preserve"> </w:t>
      </w:r>
      <w:r w:rsidR="007E51D1">
        <w:t xml:space="preserve">(PIMS) </w:t>
      </w:r>
      <w:r w:rsidR="0011622F">
        <w:t>applied to</w:t>
      </w:r>
      <w:r w:rsidR="002A6888">
        <w:t xml:space="preserve"> </w:t>
      </w:r>
      <w:r w:rsidR="009F3DC5">
        <w:t>8</w:t>
      </w:r>
      <w:r w:rsidR="002A6888">
        <w:t xml:space="preserve"> FPSO</w:t>
      </w:r>
      <w:del w:id="24" w:author="Manoela Boff" w:date="2026-01-13T08:57:00Z" w16du:dateUtc="2026-01-13T11:57:00Z">
        <w:r w:rsidR="002A6888">
          <w:delText>’</w:delText>
        </w:r>
      </w:del>
      <w:r w:rsidR="002A6888">
        <w:t xml:space="preserve">s </w:t>
      </w:r>
      <w:r w:rsidR="008B33CD">
        <w:t>to</w:t>
      </w:r>
      <w:r w:rsidR="00065C13">
        <w:t xml:space="preserve"> anticipate </w:t>
      </w:r>
      <w:r w:rsidR="0055444E">
        <w:t xml:space="preserve">potential failures events </w:t>
      </w:r>
      <w:r w:rsidR="008965B7">
        <w:t xml:space="preserve">by alerting onshore engineering </w:t>
      </w:r>
      <w:r w:rsidR="00CC7988">
        <w:t>teams</w:t>
      </w:r>
      <w:r w:rsidR="008965B7">
        <w:t xml:space="preserve"> about </w:t>
      </w:r>
      <w:r w:rsidR="00733B22">
        <w:t>incipient issues</w:t>
      </w:r>
      <w:r w:rsidR="0021159D">
        <w:t xml:space="preserve">, allowing </w:t>
      </w:r>
      <w:r w:rsidR="00D212CC">
        <w:t>them to take actions proactively that</w:t>
      </w:r>
      <w:r w:rsidR="00C71B01">
        <w:t xml:space="preserve"> w</w:t>
      </w:r>
      <w:ins w:id="25" w:author="Manoela Boff" w:date="2026-01-13T08:52:00Z" w16du:dateUtc="2026-01-13T11:52:00Z">
        <w:r w:rsidR="008C4B47">
          <w:t>ould</w:t>
        </w:r>
      </w:ins>
      <w:del w:id="26" w:author="Manoela Boff" w:date="2026-01-13T08:52:00Z" w16du:dateUtc="2026-01-13T11:52:00Z">
        <w:r w:rsidR="00C71B01" w:rsidDel="008C4B47">
          <w:delText>ill</w:delText>
        </w:r>
      </w:del>
      <w:r w:rsidR="00C71B01">
        <w:t xml:space="preserve"> avoid unplanned trips and </w:t>
      </w:r>
      <w:r w:rsidR="00F76788">
        <w:t>non-planned corrective maintenance</w:t>
      </w:r>
      <w:r w:rsidR="00733B22">
        <w:t xml:space="preserve">. </w:t>
      </w:r>
      <w:r w:rsidR="00113504">
        <w:t>Example</w:t>
      </w:r>
      <w:r w:rsidR="00C91F4A">
        <w:t>s</w:t>
      </w:r>
      <w:r w:rsidR="00113504">
        <w:t xml:space="preserve"> of </w:t>
      </w:r>
      <w:r w:rsidR="00680BBE">
        <w:t>action</w:t>
      </w:r>
      <w:r w:rsidR="00113504">
        <w:t xml:space="preserve"> are </w:t>
      </w:r>
      <w:commentRangeStart w:id="27"/>
      <w:commentRangeStart w:id="28"/>
      <w:r w:rsidR="00113504">
        <w:t xml:space="preserve">suggesting offshore </w:t>
      </w:r>
      <w:r w:rsidR="006F5274">
        <w:t xml:space="preserve">operations </w:t>
      </w:r>
      <w:r w:rsidR="00550461">
        <w:t>team</w:t>
      </w:r>
      <w:r w:rsidR="006F5274">
        <w:t xml:space="preserve"> perform a </w:t>
      </w:r>
      <w:r w:rsidR="00550461">
        <w:t>changeover</w:t>
      </w:r>
      <w:r w:rsidR="009F76AD">
        <w:t xml:space="preserve"> </w:t>
      </w:r>
      <w:commentRangeEnd w:id="27"/>
      <w:r w:rsidR="002C4872">
        <w:rPr>
          <w:rStyle w:val="CommentReference"/>
          <w:sz w:val="20"/>
          <w:szCs w:val="20"/>
        </w:rPr>
        <w:commentReference w:id="27"/>
      </w:r>
      <w:commentRangeEnd w:id="28"/>
      <w:r w:rsidR="00F858E0">
        <w:rPr>
          <w:rStyle w:val="CommentReference"/>
          <w:sz w:val="20"/>
          <w:szCs w:val="20"/>
        </w:rPr>
        <w:commentReference w:id="28"/>
      </w:r>
      <w:r w:rsidR="009F76AD">
        <w:t>and further inspection</w:t>
      </w:r>
      <w:r w:rsidR="006F5274">
        <w:t xml:space="preserve">, </w:t>
      </w:r>
      <w:r w:rsidR="006570D7">
        <w:t>trigger</w:t>
      </w:r>
      <w:ins w:id="29" w:author="Manoela Boff" w:date="2026-01-13T09:01:00Z" w16du:dateUtc="2026-01-13T12:01:00Z">
        <w:r w:rsidR="0003285D">
          <w:t>ing</w:t>
        </w:r>
      </w:ins>
      <w:r w:rsidR="006570D7">
        <w:t xml:space="preserve"> the acquisition of a spare part</w:t>
      </w:r>
      <w:r w:rsidR="00496DCD">
        <w:t xml:space="preserve"> or </w:t>
      </w:r>
      <w:r w:rsidR="002E515A">
        <w:t>changing</w:t>
      </w:r>
      <w:r w:rsidR="00496DCD">
        <w:t xml:space="preserve"> a </w:t>
      </w:r>
      <w:r w:rsidR="00680BBE">
        <w:t>process parameter</w:t>
      </w:r>
      <w:r w:rsidR="00496DCD">
        <w:t xml:space="preserve"> that could impact the </w:t>
      </w:r>
      <w:r w:rsidR="00C91F4A">
        <w:t>failure mechanism</w:t>
      </w:r>
      <w:r w:rsidR="002E515A">
        <w:t xml:space="preserve"> or extend the time to trip until a more adequate moment</w:t>
      </w:r>
      <w:r w:rsidR="00C91F4A">
        <w:t>.</w:t>
      </w:r>
    </w:p>
    <w:p w14:paraId="7522ABC0" w14:textId="14F0B23D" w:rsidR="00CA6E0E" w:rsidRDefault="00CA6E0E">
      <w:pPr>
        <w:pStyle w:val="BodyTextParagraphinitial"/>
        <w:pPrChange w:id="30" w:author="Manoela Boff" w:date="2026-01-13T08:51:00Z" w16du:dateUtc="2026-01-13T11:51:00Z">
          <w:pPr>
            <w:pStyle w:val="BodyTextParagraph"/>
          </w:pPr>
        </w:pPrChange>
      </w:pPr>
      <w:r w:rsidRPr="00F1435F">
        <w:rPr>
          <w:color w:val="FF0000"/>
          <w:rPrChange w:id="31" w:author="Leonardo Carvalho" w:date="2026-01-12T16:13:00Z" w16du:dateUtc="2026-01-12T19:13:00Z">
            <w:rPr/>
          </w:rPrChange>
        </w:rPr>
        <w:t>“</w:t>
      </w:r>
      <w:proofErr w:type="gramStart"/>
      <w:r w:rsidRPr="00F1435F">
        <w:rPr>
          <w:color w:val="FF0000"/>
          <w:rPrChange w:id="32" w:author="Leonardo Carvalho" w:date="2026-01-12T16:13:00Z" w16du:dateUtc="2026-01-12T19:13:00Z">
            <w:rPr/>
          </w:rPrChange>
        </w:rPr>
        <w:t>what</w:t>
      </w:r>
      <w:proofErr w:type="gramEnd"/>
      <w:r w:rsidRPr="00F1435F">
        <w:rPr>
          <w:color w:val="FF0000"/>
          <w:rPrChange w:id="33" w:author="Leonardo Carvalho" w:date="2026-01-12T16:13:00Z" w16du:dateUtc="2026-01-12T19:13:00Z">
            <w:rPr/>
          </w:rPrChange>
        </w:rPr>
        <w:t xml:space="preserve"> is</w:t>
      </w:r>
      <w:r w:rsidR="00B5785D" w:rsidRPr="00F1435F">
        <w:rPr>
          <w:color w:val="FF0000"/>
          <w:rPrChange w:id="34" w:author="Leonardo Carvalho" w:date="2026-01-12T16:13:00Z" w16du:dateUtc="2026-01-12T19:13:00Z">
            <w:rPr/>
          </w:rPrChange>
        </w:rPr>
        <w:t>?</w:t>
      </w:r>
      <w:r w:rsidRPr="00F1435F">
        <w:rPr>
          <w:color w:val="FF0000"/>
          <w:rPrChange w:id="35" w:author="Leonardo Carvalho" w:date="2026-01-12T16:13:00Z" w16du:dateUtc="2026-01-12T19:13:00Z">
            <w:rPr/>
          </w:rPrChange>
        </w:rPr>
        <w:t xml:space="preserve">”: </w:t>
      </w:r>
      <w:r w:rsidR="00A45596">
        <w:t xml:space="preserve">Prior the </w:t>
      </w:r>
      <w:r w:rsidR="00364C0F">
        <w:t xml:space="preserve">program </w:t>
      </w:r>
      <w:r w:rsidR="00790C06">
        <w:t>initiation</w:t>
      </w:r>
      <w:r w:rsidR="00364C0F">
        <w:t xml:space="preserve">, the centralized PIMS has already allowed onshore engineers to look proactively </w:t>
      </w:r>
      <w:r w:rsidR="00D22BDE">
        <w:t xml:space="preserve">at potential issues </w:t>
      </w:r>
      <w:r w:rsidR="00367CAB">
        <w:t xml:space="preserve">by </w:t>
      </w:r>
      <w:r w:rsidR="00F77114">
        <w:t xml:space="preserve">manually </w:t>
      </w:r>
      <w:r w:rsidR="00367CAB">
        <w:t>evaluating the time</w:t>
      </w:r>
      <w:ins w:id="36" w:author="Manoela Boff" w:date="2026-01-13T09:01:00Z" w16du:dateUtc="2026-01-13T12:01:00Z">
        <w:r w:rsidR="00804678">
          <w:t>-</w:t>
        </w:r>
      </w:ins>
      <w:del w:id="37" w:author="Manoela Boff" w:date="2026-01-13T09:01:00Z" w16du:dateUtc="2026-01-13T12:01:00Z">
        <w:r w:rsidR="00367CAB">
          <w:delText xml:space="preserve"> </w:delText>
        </w:r>
      </w:del>
      <w:r w:rsidR="00367CAB">
        <w:t>series sensors data</w:t>
      </w:r>
      <w:r w:rsidR="005547D6">
        <w:t xml:space="preserve"> </w:t>
      </w:r>
      <w:proofErr w:type="gramStart"/>
      <w:r w:rsidR="00F77114">
        <w:t>on a daily basis</w:t>
      </w:r>
      <w:proofErr w:type="gramEnd"/>
      <w:r w:rsidR="003A32A5">
        <w:t xml:space="preserve"> and </w:t>
      </w:r>
      <w:r w:rsidR="00FA279E">
        <w:t xml:space="preserve">using each </w:t>
      </w:r>
      <w:r w:rsidR="009921B1">
        <w:t xml:space="preserve">engineer </w:t>
      </w:r>
      <w:r w:rsidR="007B4834">
        <w:t xml:space="preserve">own knowledge to </w:t>
      </w:r>
      <w:r w:rsidR="00F7518C">
        <w:t>identify potential issues. This approach</w:t>
      </w:r>
      <w:r w:rsidR="00397BC1">
        <w:t>, shown in Fig. 1.,</w:t>
      </w:r>
      <w:r w:rsidR="00F7518C">
        <w:t xml:space="preserve"> has proven to </w:t>
      </w:r>
      <w:r w:rsidR="00815DDC">
        <w:t>be beneficial</w:t>
      </w:r>
      <w:r w:rsidR="00A34692">
        <w:t xml:space="preserve"> </w:t>
      </w:r>
      <w:r w:rsidR="00DC35D4">
        <w:t>since</w:t>
      </w:r>
      <w:r w:rsidR="00F43655">
        <w:t xml:space="preserve"> it </w:t>
      </w:r>
      <w:r w:rsidR="00EA06FC">
        <w:t xml:space="preserve">has allowed few failures to be </w:t>
      </w:r>
      <w:r w:rsidR="00666DED">
        <w:t xml:space="preserve">anticipated, which proves the potential of such digital program. </w:t>
      </w:r>
      <w:r w:rsidR="004E3CAD">
        <w:t xml:space="preserve">But this approach </w:t>
      </w:r>
      <w:del w:id="38" w:author="Manoela Boff" w:date="2026-01-13T09:02:00Z" w16du:dateUtc="2026-01-13T12:02:00Z">
        <w:r w:rsidR="00550461">
          <w:delText>has</w:delText>
        </w:r>
        <w:r w:rsidR="004E3CAD" w:rsidDel="00205911">
          <w:delText xml:space="preserve"> </w:delText>
        </w:r>
      </w:del>
      <w:ins w:id="39" w:author="Manoela Boff" w:date="2026-01-13T09:02:00Z" w16du:dateUtc="2026-01-13T12:02:00Z">
        <w:r w:rsidR="00205911">
          <w:t>presented</w:t>
        </w:r>
        <w:r w:rsidR="004E3CAD">
          <w:t xml:space="preserve"> </w:t>
        </w:r>
      </w:ins>
      <w:r w:rsidR="004E3CAD">
        <w:t>several</w:t>
      </w:r>
      <w:ins w:id="40" w:author="Manoela Boff" w:date="2026-01-13T09:03:00Z" w16du:dateUtc="2026-01-13T12:03:00Z">
        <w:r w:rsidR="004E3CAD">
          <w:t xml:space="preserve"> </w:t>
        </w:r>
        <w:r w:rsidR="00D132FA">
          <w:t>structural</w:t>
        </w:r>
      </w:ins>
      <w:r w:rsidR="004E3CAD">
        <w:t xml:space="preserve"> </w:t>
      </w:r>
      <w:r w:rsidR="00DC35D4">
        <w:t>limitations</w:t>
      </w:r>
      <w:del w:id="41" w:author="Manoela Boff" w:date="2026-01-13T09:02:00Z" w16du:dateUtc="2026-01-13T12:02:00Z">
        <w:r w:rsidR="00DC35D4">
          <w:delText xml:space="preserve"> such</w:delText>
        </w:r>
        <w:r w:rsidR="004E3CAD">
          <w:delText xml:space="preserve"> as</w:delText>
        </w:r>
      </w:del>
      <w:r w:rsidR="004E3CAD">
        <w:t>:</w:t>
      </w:r>
    </w:p>
    <w:p w14:paraId="7A9EDEE7" w14:textId="374A3667" w:rsidR="004E3CAD" w:rsidRDefault="0034473F">
      <w:pPr>
        <w:pStyle w:val="BodyTextParagraphinitial"/>
        <w:numPr>
          <w:ilvl w:val="0"/>
          <w:numId w:val="35"/>
        </w:numPr>
      </w:pPr>
      <w:r>
        <w:t xml:space="preserve">Manpower Intensive: </w:t>
      </w:r>
      <w:r w:rsidR="000505D9">
        <w:t xml:space="preserve">Daily/weekly evaluation of sensors trends demands significant </w:t>
      </w:r>
      <w:r w:rsidR="00DC35D4">
        <w:t>manpower from</w:t>
      </w:r>
      <w:r w:rsidR="000505D9">
        <w:t xml:space="preserve"> engineer</w:t>
      </w:r>
      <w:r w:rsidR="00B44628">
        <w:t xml:space="preserve">s </w:t>
      </w:r>
      <w:r w:rsidR="009726E2">
        <w:t xml:space="preserve">and has a </w:t>
      </w:r>
      <w:r w:rsidR="00665DE3">
        <w:t xml:space="preserve">low impact to </w:t>
      </w:r>
      <w:r w:rsidR="00365D2F">
        <w:t xml:space="preserve">effort ratio, once </w:t>
      </w:r>
      <w:r w:rsidR="00550461">
        <w:t>most of</w:t>
      </w:r>
      <w:r w:rsidR="00365D2F">
        <w:t xml:space="preserve"> the time no </w:t>
      </w:r>
      <w:r w:rsidR="001E66CB">
        <w:t>anomaly is found.</w:t>
      </w:r>
    </w:p>
    <w:p w14:paraId="70991F22" w14:textId="2AA0AA29" w:rsidR="001E66CB" w:rsidRDefault="0034473F">
      <w:pPr>
        <w:pStyle w:val="BodyTextParagraphinitial"/>
        <w:numPr>
          <w:ilvl w:val="0"/>
          <w:numId w:val="35"/>
        </w:numPr>
      </w:pPr>
      <w:r>
        <w:t xml:space="preserve">Lack of standardization: </w:t>
      </w:r>
      <w:r w:rsidR="001E66CB">
        <w:t xml:space="preserve">The evaluation depends </w:t>
      </w:r>
      <w:r>
        <w:t xml:space="preserve">on the prior knowledge of the engineer performing the evaluation, which create discrepances between junior engineers with low expertise and senior engineers that can easily identify abnormal </w:t>
      </w:r>
      <w:r w:rsidR="00D1509D">
        <w:t>situations</w:t>
      </w:r>
      <w:r>
        <w:t xml:space="preserve">. </w:t>
      </w:r>
    </w:p>
    <w:p w14:paraId="0B05B7B0" w14:textId="3130C720" w:rsidR="0034473F" w:rsidRDefault="0034473F">
      <w:pPr>
        <w:pStyle w:val="BodyTextParagraphinitial"/>
        <w:numPr>
          <w:ilvl w:val="0"/>
          <w:numId w:val="35"/>
        </w:numPr>
      </w:pPr>
      <w:r>
        <w:t xml:space="preserve">Time delay: </w:t>
      </w:r>
      <w:r w:rsidR="00D1509D">
        <w:t xml:space="preserve">Evaluations performed periodically </w:t>
      </w:r>
      <w:del w:id="42" w:author="Manoela Boff" w:date="2026-01-13T09:04:00Z" w16du:dateUtc="2026-01-13T12:04:00Z">
        <w:r w:rsidR="00E072C4">
          <w:delText>can lead to</w:delText>
        </w:r>
      </w:del>
      <w:ins w:id="43" w:author="Manoela Boff" w:date="2026-01-13T09:04:00Z" w16du:dateUtc="2026-01-13T12:04:00Z">
        <w:r w:rsidR="00144AE0">
          <w:t>allowed</w:t>
        </w:r>
      </w:ins>
      <w:r w:rsidR="00E072C4">
        <w:t xml:space="preserve"> anomalies to</w:t>
      </w:r>
      <w:r w:rsidR="00830D2E">
        <w:t xml:space="preserve"> </w:t>
      </w:r>
      <w:del w:id="44" w:author="Manoela Boff" w:date="2026-01-13T09:04:00Z" w16du:dateUtc="2026-01-13T12:04:00Z">
        <w:r w:rsidR="00830D2E">
          <w:delText>not being</w:delText>
        </w:r>
      </w:del>
      <w:ins w:id="45" w:author="Manoela Boff" w:date="2026-01-13T09:04:00Z" w16du:dateUtc="2026-01-13T12:04:00Z">
        <w:r w:rsidR="00144AE0">
          <w:t>remain undetected</w:t>
        </w:r>
      </w:ins>
      <w:del w:id="46" w:author="Manoela Boff" w:date="2026-01-13T09:04:00Z" w16du:dateUtc="2026-01-13T12:04:00Z">
        <w:r w:rsidR="00830D2E">
          <w:delText xml:space="preserve"> identified</w:delText>
        </w:r>
      </w:del>
      <w:r w:rsidR="00830D2E">
        <w:t xml:space="preserve"> </w:t>
      </w:r>
      <w:ins w:id="47" w:author="Manoela Boff" w:date="2026-01-13T09:04:00Z" w16du:dateUtc="2026-01-13T12:04:00Z">
        <w:r w:rsidR="00144AE0">
          <w:t>for a</w:t>
        </w:r>
      </w:ins>
      <w:del w:id="48" w:author="Manoela Boff" w:date="2026-01-13T09:04:00Z" w16du:dateUtc="2026-01-13T12:04:00Z">
        <w:r w:rsidR="00852A07">
          <w:delText>by</w:delText>
        </w:r>
      </w:del>
      <w:r w:rsidR="00852A07">
        <w:t xml:space="preserve"> couple of days until the next manual </w:t>
      </w:r>
      <w:ins w:id="49" w:author="Manoela Boff" w:date="2026-01-13T09:05:00Z" w16du:dateUtc="2026-01-13T12:05:00Z">
        <w:r w:rsidR="00F073BF">
          <w:t>review cycle</w:t>
        </w:r>
      </w:ins>
      <w:del w:id="50" w:author="Manoela Boff" w:date="2026-01-13T09:05:00Z" w16du:dateUtc="2026-01-13T12:05:00Z">
        <w:r w:rsidR="00852A07">
          <w:delText>evaluation of the engineers</w:delText>
        </w:r>
      </w:del>
      <w:r w:rsidR="00852A07">
        <w:t>.</w:t>
      </w:r>
    </w:p>
    <w:p w14:paraId="0AB73B1C" w14:textId="385F11D9" w:rsidR="00C94580" w:rsidRDefault="00A24918" w:rsidP="00C94580">
      <w:pPr>
        <w:pStyle w:val="BodyTextParagraph"/>
        <w:rPr>
          <w:color w:val="FF0000"/>
        </w:rPr>
      </w:pPr>
      <w:ins w:id="51" w:author="Manoela Boff" w:date="2026-01-13T09:34:00Z" w16du:dateUtc="2026-01-13T12:34:00Z">
        <w:r w:rsidRPr="00A24918">
          <w:rPr>
            <w:noProof/>
            <w:color w:val="FF0000"/>
          </w:rPr>
          <w:drawing>
            <wp:inline distT="0" distB="0" distL="0" distR="0" wp14:anchorId="323C74F8" wp14:editId="7FF84BC1">
              <wp:extent cx="6858000" cy="2181225"/>
              <wp:effectExtent l="0" t="0" r="0" b="3175"/>
              <wp:docPr id="81045124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1241" name="Imagem 1" descr="Diagrama&#10;&#10;O conteúdo gerado por IA pode estar incorreto."/>
                      <pic:cNvPicPr/>
                    </pic:nvPicPr>
                    <pic:blipFill>
                      <a:blip r:embed="rId12"/>
                      <a:stretch>
                        <a:fillRect/>
                      </a:stretch>
                    </pic:blipFill>
                    <pic:spPr>
                      <a:xfrm>
                        <a:off x="0" y="0"/>
                        <a:ext cx="6858000" cy="2181225"/>
                      </a:xfrm>
                      <a:prstGeom prst="rect">
                        <a:avLst/>
                      </a:prstGeom>
                    </pic:spPr>
                  </pic:pic>
                </a:graphicData>
              </a:graphic>
            </wp:inline>
          </w:drawing>
        </w:r>
      </w:ins>
    </w:p>
    <w:p w14:paraId="6D9C7EAB" w14:textId="546F9CB9" w:rsidR="00493211" w:rsidRDefault="00493211" w:rsidP="00493211">
      <w:pPr>
        <w:pStyle w:val="FigCaption"/>
      </w:pPr>
      <w:commentRangeStart w:id="52"/>
      <w:r w:rsidRPr="00B9469E">
        <w:t>Fig. 1—</w:t>
      </w:r>
      <w:r w:rsidR="008948BA" w:rsidRPr="008948BA">
        <w:t xml:space="preserve"> Baseline “What is?” operational workflow for condition monitoring prior to the implementation of automated anomaly detection.</w:t>
      </w:r>
      <w:commentRangeEnd w:id="52"/>
      <w:r w:rsidR="00B07578">
        <w:rPr>
          <w:rStyle w:val="CommentReference"/>
        </w:rPr>
        <w:commentReference w:id="52"/>
      </w:r>
    </w:p>
    <w:p w14:paraId="5EFB7343" w14:textId="3DEA5754" w:rsidR="00C94580" w:rsidRDefault="00C94580">
      <w:pPr>
        <w:pStyle w:val="BodyTextParagraph"/>
        <w:rPr>
          <w:del w:id="53" w:author="Manoela Boff" w:date="2026-01-13T09:34:00Z" w16du:dateUtc="2026-01-13T12:34:00Z"/>
        </w:rPr>
        <w:pPrChange w:id="54" w:author="Leonardo Carvalho" w:date="2026-01-12T16:15:00Z" w16du:dateUtc="2026-01-12T19:15:00Z">
          <w:pPr>
            <w:pStyle w:val="BodyTextParagraph"/>
            <w:numPr>
              <w:numId w:val="35"/>
            </w:numPr>
            <w:ind w:left="720" w:hanging="360"/>
          </w:pPr>
        </w:pPrChange>
      </w:pPr>
      <w:del w:id="55" w:author="Manoela Boff" w:date="2026-01-13T09:34:00Z" w16du:dateUtc="2026-01-13T12:34:00Z">
        <w:r>
          <w:rPr>
            <w:color w:val="FF0000"/>
          </w:rPr>
          <w:delText xml:space="preserve">TODO: </w:delText>
        </w:r>
        <w:r w:rsidRPr="002E657D">
          <w:rPr>
            <w:color w:val="FF0000"/>
          </w:rPr>
          <w:delText xml:space="preserve">Add </w:delText>
        </w:r>
        <w:r>
          <w:rPr>
            <w:color w:val="FF0000"/>
          </w:rPr>
          <w:delText>schematic workflow of the “what is” scenario.??</w:delText>
        </w:r>
      </w:del>
    </w:p>
    <w:p w14:paraId="498AF7C0" w14:textId="77777777" w:rsidR="00852A07" w:rsidRDefault="00852A07" w:rsidP="00852A07">
      <w:pPr>
        <w:pStyle w:val="BodyTextParagraph"/>
      </w:pPr>
    </w:p>
    <w:p w14:paraId="1AD9929E" w14:textId="15EE39DC" w:rsidR="00CA6E0E" w:rsidRDefault="00B5785D" w:rsidP="00AE6770">
      <w:pPr>
        <w:pStyle w:val="BodyTextParagraphinitial"/>
      </w:pPr>
      <w:r w:rsidRPr="00F1435F">
        <w:rPr>
          <w:color w:val="FF0000"/>
          <w:rPrChange w:id="56" w:author="Leonardo Carvalho" w:date="2026-01-12T16:13:00Z" w16du:dateUtc="2026-01-12T19:13:00Z">
            <w:rPr/>
          </w:rPrChange>
        </w:rPr>
        <w:t>“</w:t>
      </w:r>
      <w:r w:rsidR="00CA6E0E" w:rsidRPr="00F1435F">
        <w:rPr>
          <w:color w:val="FF0000"/>
          <w:rPrChange w:id="57" w:author="Leonardo Carvalho" w:date="2026-01-12T16:13:00Z" w16du:dateUtc="2026-01-12T19:13:00Z">
            <w:rPr/>
          </w:rPrChange>
        </w:rPr>
        <w:t xml:space="preserve">What </w:t>
      </w:r>
      <w:proofErr w:type="gramStart"/>
      <w:r w:rsidR="00CA6E0E" w:rsidRPr="00F1435F">
        <w:rPr>
          <w:color w:val="FF0000"/>
          <w:rPrChange w:id="58" w:author="Leonardo Carvalho" w:date="2026-01-12T16:13:00Z" w16du:dateUtc="2026-01-12T19:13:00Z">
            <w:rPr/>
          </w:rPrChange>
        </w:rPr>
        <w:t>if</w:t>
      </w:r>
      <w:r w:rsidRPr="00F1435F">
        <w:rPr>
          <w:color w:val="FF0000"/>
          <w:rPrChange w:id="59" w:author="Leonardo Carvalho" w:date="2026-01-12T16:13:00Z" w16du:dateUtc="2026-01-12T19:13:00Z">
            <w:rPr/>
          </w:rPrChange>
        </w:rPr>
        <w:t>?:</w:t>
      </w:r>
      <w:proofErr w:type="gramEnd"/>
      <w:r w:rsidRPr="00F1435F">
        <w:rPr>
          <w:color w:val="FF0000"/>
          <w:rPrChange w:id="60" w:author="Leonardo Carvalho" w:date="2026-01-12T16:13:00Z" w16du:dateUtc="2026-01-12T19:13:00Z">
            <w:rPr/>
          </w:rPrChange>
        </w:rPr>
        <w:t>”</w:t>
      </w:r>
      <w:r w:rsidR="00781120" w:rsidRPr="00F1435F">
        <w:rPr>
          <w:color w:val="FF0000"/>
          <w:rPrChange w:id="61" w:author="Leonardo Carvalho" w:date="2026-01-12T16:13:00Z" w16du:dateUtc="2026-01-12T19:13:00Z">
            <w:rPr/>
          </w:rPrChange>
        </w:rPr>
        <w:t xml:space="preserve"> </w:t>
      </w:r>
      <w:r w:rsidR="00781120">
        <w:t xml:space="preserve">The hypothesis that </w:t>
      </w:r>
      <w:r w:rsidR="00775E79">
        <w:t xml:space="preserve">base the </w:t>
      </w:r>
      <w:r w:rsidR="003978F2">
        <w:t xml:space="preserve">program was that it will be possible to use </w:t>
      </w:r>
      <w:r w:rsidR="00E141C8">
        <w:t xml:space="preserve">machine learning </w:t>
      </w:r>
      <w:r w:rsidR="00301893">
        <w:t>and</w:t>
      </w:r>
      <w:r w:rsidR="00E141C8">
        <w:t xml:space="preserve"> data science techniques to identify automatically the deviations that the specialized engineers</w:t>
      </w:r>
      <w:r w:rsidR="00040F98">
        <w:t xml:space="preserve"> </w:t>
      </w:r>
      <w:r w:rsidR="00EC3DC6">
        <w:t xml:space="preserve">already </w:t>
      </w:r>
      <w:r w:rsidR="00607829">
        <w:t xml:space="preserve">were ablet o detect by manual evaluation, but </w:t>
      </w:r>
      <w:r w:rsidR="00CD35D6">
        <w:t xml:space="preserve">reducing the limitations presented </w:t>
      </w:r>
      <w:r w:rsidR="00F51532">
        <w:t xml:space="preserve">above. </w:t>
      </w:r>
      <w:r w:rsidR="002B1E6D">
        <w:t xml:space="preserve">Such approach could also contribute </w:t>
      </w:r>
      <w:r w:rsidR="00A63658">
        <w:t xml:space="preserve">to identifying more complex anomaly scenarios that even </w:t>
      </w:r>
      <w:r w:rsidR="00C3317C">
        <w:t>engineers</w:t>
      </w:r>
      <w:r w:rsidR="00A63658">
        <w:t xml:space="preserve"> could not detect with the existing visualization tools.</w:t>
      </w:r>
    </w:p>
    <w:p w14:paraId="2B77CF69" w14:textId="44C08508" w:rsidR="00830888" w:rsidRDefault="008C35AD" w:rsidP="00AE6770">
      <w:pPr>
        <w:pStyle w:val="BodyTextParagraphinitial"/>
      </w:pPr>
      <w:r>
        <w:t xml:space="preserve">Considering this hypothesis, </w:t>
      </w:r>
      <w:r w:rsidR="001D7029">
        <w:t xml:space="preserve">Fig. 2 introduces </w:t>
      </w:r>
      <w:r>
        <w:t>the “</w:t>
      </w:r>
      <w:r w:rsidR="00331BE1">
        <w:t>W</w:t>
      </w:r>
      <w:r>
        <w:t>hat</w:t>
      </w:r>
      <w:r w:rsidR="00B47A76">
        <w:t xml:space="preserve"> </w:t>
      </w:r>
      <w:r>
        <w:t>if</w:t>
      </w:r>
      <w:r w:rsidR="001D7029">
        <w:t>?”</w:t>
      </w:r>
      <w:r>
        <w:t xml:space="preserve"> scenario</w:t>
      </w:r>
      <w:r w:rsidR="001D7029">
        <w:t>, in which anomaly identification is automated through data-driven models</w:t>
      </w:r>
      <w:r w:rsidR="00445689">
        <w:t>. What if the engineers</w:t>
      </w:r>
      <w:r w:rsidR="00442B51">
        <w:t xml:space="preserve"> responsible for condition monitoring receive alerts about</w:t>
      </w:r>
      <w:r w:rsidR="00BA6282">
        <w:t xml:space="preserve"> anomalies </w:t>
      </w:r>
      <w:r w:rsidR="00EA1D83">
        <w:t>occurring in real time in th</w:t>
      </w:r>
      <w:r w:rsidR="00197468">
        <w:t>e critical assets</w:t>
      </w:r>
      <w:r w:rsidR="009E2A89">
        <w:t>, a</w:t>
      </w:r>
      <w:r w:rsidR="00C91E37">
        <w:t>llowing them to stop</w:t>
      </w:r>
      <w:r w:rsidR="005B3C65">
        <w:t xml:space="preserve"> or reduce</w:t>
      </w:r>
      <w:r w:rsidR="00C91E37">
        <w:t xml:space="preserve"> </w:t>
      </w:r>
      <w:r w:rsidR="00E073E4">
        <w:t xml:space="preserve">manually evaluating time series data and receive specialized suggestions of anomalies to evaluate. </w:t>
      </w:r>
      <w:r w:rsidR="007624BE">
        <w:t xml:space="preserve">This </w:t>
      </w:r>
      <w:r w:rsidR="0063348F">
        <w:t xml:space="preserve">approach </w:t>
      </w:r>
      <w:r w:rsidR="00474EB8">
        <w:t>has</w:t>
      </w:r>
      <w:r w:rsidR="00425982">
        <w:t xml:space="preserve"> the potential to </w:t>
      </w:r>
      <w:r w:rsidR="00A37C59">
        <w:t xml:space="preserve">drastically reduce the </w:t>
      </w:r>
      <w:r w:rsidR="00E14664">
        <w:t>manpower required in the “</w:t>
      </w:r>
      <w:r w:rsidR="005F3BE8">
        <w:t>W</w:t>
      </w:r>
      <w:r w:rsidR="00E14664">
        <w:t>hat</w:t>
      </w:r>
      <w:r w:rsidR="005F3BE8">
        <w:t xml:space="preserve"> </w:t>
      </w:r>
      <w:r w:rsidR="00E14664">
        <w:t>is” state while</w:t>
      </w:r>
      <w:r w:rsidR="0025499C">
        <w:t xml:space="preserve"> increase the issues detected and</w:t>
      </w:r>
      <w:r w:rsidR="001007C7">
        <w:t xml:space="preserve"> pr</w:t>
      </w:r>
      <w:r w:rsidR="00830888">
        <w:t>ocesses by the engineers.</w:t>
      </w:r>
    </w:p>
    <w:p w14:paraId="64D812BE" w14:textId="2EB6BF13" w:rsidR="00F364EE" w:rsidRDefault="0021232D" w:rsidP="00522A73">
      <w:pPr>
        <w:pStyle w:val="BodyTextParagraph"/>
      </w:pPr>
      <w:r w:rsidRPr="0021232D">
        <w:rPr>
          <w:noProof/>
        </w:rPr>
        <w:drawing>
          <wp:inline distT="0" distB="0" distL="0" distR="0" wp14:anchorId="33CD0FD3" wp14:editId="741D6B4D">
            <wp:extent cx="6858000" cy="3298190"/>
            <wp:effectExtent l="0" t="0" r="0" b="3810"/>
            <wp:docPr id="108436086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60866" name="Imagem 1" descr="Diagrama&#10;&#10;O conteúdo gerado por IA pode estar incorreto."/>
                    <pic:cNvPicPr/>
                  </pic:nvPicPr>
                  <pic:blipFill>
                    <a:blip r:embed="rId13"/>
                    <a:stretch>
                      <a:fillRect/>
                    </a:stretch>
                  </pic:blipFill>
                  <pic:spPr>
                    <a:xfrm>
                      <a:off x="0" y="0"/>
                      <a:ext cx="6858000" cy="3298190"/>
                    </a:xfrm>
                    <a:prstGeom prst="rect">
                      <a:avLst/>
                    </a:prstGeom>
                  </pic:spPr>
                </pic:pic>
              </a:graphicData>
            </a:graphic>
          </wp:inline>
        </w:drawing>
      </w:r>
    </w:p>
    <w:p w14:paraId="05C8E7E9" w14:textId="040ABBFC" w:rsidR="00AE6770" w:rsidRDefault="00141CCD" w:rsidP="00AE6770">
      <w:pPr>
        <w:pStyle w:val="FigCaption"/>
      </w:pPr>
      <w:r w:rsidRPr="00B9469E">
        <w:t xml:space="preserve">Fig. </w:t>
      </w:r>
      <w:r>
        <w:t>2</w:t>
      </w:r>
      <w:r w:rsidRPr="00B9469E">
        <w:t>—</w:t>
      </w:r>
      <w:r w:rsidRPr="008948BA">
        <w:t xml:space="preserve"> Baseline “What </w:t>
      </w:r>
      <w:r w:rsidR="00AE6770">
        <w:t>if</w:t>
      </w:r>
      <w:r w:rsidRPr="008948BA">
        <w:t xml:space="preserve">?” </w:t>
      </w:r>
      <w:r w:rsidR="00AE6770" w:rsidRPr="00AE6770">
        <w:t>operational workflow introducing data-driven anomaly detection.</w:t>
      </w:r>
    </w:p>
    <w:p w14:paraId="153AF58A" w14:textId="0F151A72" w:rsidR="00E72453" w:rsidRDefault="00514CBE" w:rsidP="00AE6770">
      <w:pPr>
        <w:pStyle w:val="BodyTextParagraphinitial"/>
      </w:pPr>
      <w:r>
        <w:t>To</w:t>
      </w:r>
      <w:r w:rsidR="00830888">
        <w:t xml:space="preserve"> </w:t>
      </w:r>
      <w:r w:rsidR="00E073E4">
        <w:t>achieve</w:t>
      </w:r>
      <w:r w:rsidR="00830888">
        <w:t xml:space="preserve"> </w:t>
      </w:r>
      <w:r w:rsidR="0065789B">
        <w:t xml:space="preserve">this new scenario, </w:t>
      </w:r>
      <w:r w:rsidR="00CE2A3A">
        <w:t>the</w:t>
      </w:r>
      <w:r w:rsidR="00CE2188">
        <w:t xml:space="preserve"> project </w:t>
      </w:r>
      <w:r w:rsidR="002836E5">
        <w:t xml:space="preserve">planned to identify </w:t>
      </w:r>
      <w:r w:rsidR="00E72453">
        <w:t>through</w:t>
      </w:r>
      <w:r w:rsidR="00106CBF">
        <w:t xml:space="preserve"> interviews with end users the most promising applications of the</w:t>
      </w:r>
      <w:r w:rsidR="003D4359">
        <w:t xml:space="preserve"> automatically detection approach, </w:t>
      </w:r>
      <w:r w:rsidR="008F43C6">
        <w:t xml:space="preserve">identifying and </w:t>
      </w:r>
      <w:r w:rsidR="00E05C8D">
        <w:t xml:space="preserve">prioritizing scenarios that have high impact and </w:t>
      </w:r>
      <w:r>
        <w:t>relatively</w:t>
      </w:r>
      <w:r w:rsidR="00E05C8D">
        <w:t xml:space="preserve"> high frequency of </w:t>
      </w:r>
      <w:r w:rsidR="00A957E9">
        <w:t>occurrence, which will be used to validate the hypothesis.</w:t>
      </w:r>
    </w:p>
    <w:p w14:paraId="1A60355A" w14:textId="1510F91C" w:rsidR="00C3317C" w:rsidRDefault="00E72453" w:rsidP="00AE6770">
      <w:pPr>
        <w:pStyle w:val="BodyTextParagraphinitial"/>
      </w:pPr>
      <w:r>
        <w:t xml:space="preserve">With prioritized detection scenarios, </w:t>
      </w:r>
      <w:r w:rsidR="003C3F6C">
        <w:t>the project team were able to map the respective sensors data for each scenario</w:t>
      </w:r>
      <w:r w:rsidR="008E46E8">
        <w:t>, replicate it to all prioritized</w:t>
      </w:r>
      <w:r w:rsidR="003C3F6C">
        <w:t xml:space="preserve"> </w:t>
      </w:r>
      <w:r w:rsidR="00772EC9">
        <w:t>equipment</w:t>
      </w:r>
      <w:r w:rsidR="003C3F6C">
        <w:t xml:space="preserve"> and start experimenting the </w:t>
      </w:r>
      <w:r w:rsidR="00514CBE">
        <w:t>data-based</w:t>
      </w:r>
      <w:r w:rsidR="009121DE">
        <w:t xml:space="preserve"> </w:t>
      </w:r>
      <w:r w:rsidR="00514CBE">
        <w:t>solutions</w:t>
      </w:r>
      <w:r w:rsidR="008E46E8">
        <w:t>.</w:t>
      </w:r>
      <w:r w:rsidR="00772EC9">
        <w:t xml:space="preserve"> This </w:t>
      </w:r>
      <w:proofErr w:type="gramStart"/>
      <w:r w:rsidR="00772EC9">
        <w:t>lead</w:t>
      </w:r>
      <w:proofErr w:type="gramEnd"/>
      <w:r w:rsidR="00772EC9">
        <w:t xml:space="preserve"> to a</w:t>
      </w:r>
      <w:r w:rsidR="002231BC">
        <w:t xml:space="preserve"> scenario of:</w:t>
      </w:r>
    </w:p>
    <w:p w14:paraId="31A3FF96" w14:textId="598543FF" w:rsidR="002231BC" w:rsidRPr="00F1435F" w:rsidRDefault="00F1435F" w:rsidP="002231BC">
      <w:pPr>
        <w:pStyle w:val="BodyTextParagraph"/>
        <w:numPr>
          <w:ilvl w:val="0"/>
          <w:numId w:val="35"/>
        </w:numPr>
        <w:rPr>
          <w:color w:val="FF0000"/>
          <w:rPrChange w:id="62" w:author="Leonardo Carvalho" w:date="2026-01-12T16:13:00Z" w16du:dateUtc="2026-01-12T19:13:00Z">
            <w:rPr/>
          </w:rPrChange>
        </w:rPr>
      </w:pPr>
      <w:r>
        <w:rPr>
          <w:color w:val="FF0000"/>
        </w:rPr>
        <w:t xml:space="preserve">TODO: </w:t>
      </w:r>
      <w:r w:rsidR="002231BC" w:rsidRPr="00F1435F">
        <w:rPr>
          <w:color w:val="FF0000"/>
          <w:rPrChange w:id="63" w:author="Leonardo Carvalho" w:date="2026-01-12T16:13:00Z" w16du:dateUtc="2026-01-12T19:13:00Z">
            <w:rPr/>
          </w:rPrChange>
        </w:rPr>
        <w:t xml:space="preserve">Add </w:t>
      </w:r>
      <w:r w:rsidR="008C3F30" w:rsidRPr="00F1435F">
        <w:rPr>
          <w:color w:val="FF0000"/>
          <w:rPrChange w:id="64" w:author="Leonardo Carvalho" w:date="2026-01-12T16:13:00Z" w16du:dateUtc="2026-01-12T19:13:00Z">
            <w:rPr/>
          </w:rPrChange>
        </w:rPr>
        <w:t xml:space="preserve">picture of data flow/ user journey considering the </w:t>
      </w:r>
      <w:r w:rsidR="00807171" w:rsidRPr="00F1435F">
        <w:rPr>
          <w:color w:val="FF0000"/>
          <w:rPrChange w:id="65" w:author="Leonardo Carvalho" w:date="2026-01-12T16:13:00Z" w16du:dateUtc="2026-01-12T19:13:00Z">
            <w:rPr/>
          </w:rPrChange>
        </w:rPr>
        <w:t>topology (SENSORS -&gt; MODELS -&gt; ALARM</w:t>
      </w:r>
      <w:r w:rsidR="004B6067" w:rsidRPr="00F1435F">
        <w:rPr>
          <w:color w:val="FF0000"/>
          <w:rPrChange w:id="66" w:author="Leonardo Carvalho" w:date="2026-01-12T16:13:00Z" w16du:dateUtc="2026-01-12T19:13:00Z">
            <w:rPr/>
          </w:rPrChange>
        </w:rPr>
        <w:t xml:space="preserve">).  The user journey </w:t>
      </w:r>
      <w:proofErr w:type="gramStart"/>
      <w:r w:rsidR="004B6067" w:rsidRPr="00F1435F">
        <w:rPr>
          <w:color w:val="FF0000"/>
          <w:rPrChange w:id="67" w:author="Leonardo Carvalho" w:date="2026-01-12T16:13:00Z" w16du:dateUtc="2026-01-12T19:13:00Z">
            <w:rPr/>
          </w:rPrChange>
        </w:rPr>
        <w:t>stop</w:t>
      </w:r>
      <w:proofErr w:type="gramEnd"/>
      <w:r w:rsidR="004B6067" w:rsidRPr="00F1435F">
        <w:rPr>
          <w:color w:val="FF0000"/>
          <w:rPrChange w:id="68" w:author="Leonardo Carvalho" w:date="2026-01-12T16:13:00Z" w16du:dateUtc="2026-01-12T19:13:00Z">
            <w:rPr/>
          </w:rPrChange>
        </w:rPr>
        <w:t xml:space="preserve"> here at this phase</w:t>
      </w:r>
      <w:r w:rsidR="00B2119B" w:rsidRPr="00F1435F">
        <w:rPr>
          <w:color w:val="FF0000"/>
          <w:rPrChange w:id="69" w:author="Leonardo Carvalho" w:date="2026-01-12T16:13:00Z" w16du:dateUtc="2026-01-12T19:13:00Z">
            <w:rPr/>
          </w:rPrChange>
        </w:rPr>
        <w:t xml:space="preserve">. Only the models </w:t>
      </w:r>
      <w:proofErr w:type="gramStart"/>
      <w:r w:rsidR="00B2119B" w:rsidRPr="00F1435F">
        <w:rPr>
          <w:color w:val="FF0000"/>
          <w:rPrChange w:id="70" w:author="Leonardo Carvalho" w:date="2026-01-12T16:13:00Z" w16du:dateUtc="2026-01-12T19:13:00Z">
            <w:rPr/>
          </w:rPrChange>
        </w:rPr>
        <w:t>knows</w:t>
      </w:r>
      <w:proofErr w:type="gramEnd"/>
      <w:r w:rsidR="00B2119B" w:rsidRPr="00F1435F">
        <w:rPr>
          <w:color w:val="FF0000"/>
          <w:rPrChange w:id="71" w:author="Leonardo Carvalho" w:date="2026-01-12T16:13:00Z" w16du:dateUtc="2026-01-12T19:13:00Z">
            <w:rPr/>
          </w:rPrChange>
        </w:rPr>
        <w:t xml:space="preserve"> about the </w:t>
      </w:r>
      <w:r w:rsidR="00BF71B1" w:rsidRPr="00F1435F">
        <w:rPr>
          <w:color w:val="FF0000"/>
          <w:rPrChange w:id="72" w:author="Leonardo Carvalho" w:date="2026-01-12T16:13:00Z" w16du:dateUtc="2026-01-12T19:13:00Z">
            <w:rPr/>
          </w:rPrChange>
        </w:rPr>
        <w:t>sensors</w:t>
      </w:r>
      <w:r w:rsidR="000451E7" w:rsidRPr="00F1435F">
        <w:rPr>
          <w:color w:val="FF0000"/>
          <w:rPrChange w:id="73" w:author="Leonardo Carvalho" w:date="2026-01-12T16:13:00Z" w16du:dateUtc="2026-01-12T19:13:00Z">
            <w:rPr/>
          </w:rPrChange>
        </w:rPr>
        <w:t xml:space="preserve">. Models are complete entities that </w:t>
      </w:r>
      <w:r w:rsidR="009A2405" w:rsidRPr="00F1435F">
        <w:rPr>
          <w:color w:val="FF0000"/>
          <w:rPrChange w:id="74" w:author="Leonardo Carvalho" w:date="2026-01-12T16:13:00Z" w16du:dateUtc="2026-01-12T19:13:00Z">
            <w:rPr/>
          </w:rPrChange>
        </w:rPr>
        <w:t xml:space="preserve">generate alarms, equipment is not an </w:t>
      </w:r>
      <w:r w:rsidR="00E83D24" w:rsidRPr="00F1435F">
        <w:rPr>
          <w:color w:val="FF0000"/>
          <w:rPrChange w:id="75" w:author="Leonardo Carvalho" w:date="2026-01-12T16:13:00Z" w16du:dateUtc="2026-01-12T19:13:00Z">
            <w:rPr/>
          </w:rPrChange>
        </w:rPr>
        <w:t>entity itself.</w:t>
      </w:r>
    </w:p>
    <w:p w14:paraId="47CFDBF7" w14:textId="79C74399" w:rsidR="00E073E4" w:rsidRPr="00F1435F" w:rsidRDefault="00F1435F">
      <w:pPr>
        <w:pStyle w:val="BodyTextParagraph"/>
        <w:numPr>
          <w:ilvl w:val="0"/>
          <w:numId w:val="35"/>
        </w:numPr>
        <w:rPr>
          <w:color w:val="FF0000"/>
          <w:rPrChange w:id="76" w:author="Leonardo Carvalho" w:date="2026-01-12T16:13:00Z" w16du:dateUtc="2026-01-12T19:13:00Z">
            <w:rPr/>
          </w:rPrChange>
        </w:rPr>
      </w:pPr>
      <w:r>
        <w:rPr>
          <w:color w:val="FF0000"/>
        </w:rPr>
        <w:t xml:space="preserve">TODO: </w:t>
      </w:r>
      <w:r w:rsidR="00237BF6" w:rsidRPr="00F1435F">
        <w:rPr>
          <w:color w:val="FF0000"/>
          <w:rPrChange w:id="77" w:author="Leonardo Carvalho" w:date="2026-01-12T16:13:00Z" w16du:dateUtc="2026-01-12T19:13:00Z">
            <w:rPr/>
          </w:rPrChange>
        </w:rPr>
        <w:t xml:space="preserve">List the selects “detection scenarios” deployed at the time. </w:t>
      </w:r>
      <w:r w:rsidR="00E75944" w:rsidRPr="00F1435F">
        <w:rPr>
          <w:color w:val="FF0000"/>
          <w:rPrChange w:id="78" w:author="Leonardo Carvalho" w:date="2026-01-12T16:13:00Z" w16du:dateUtc="2026-01-12T19:13:00Z">
            <w:rPr/>
          </w:rPrChange>
        </w:rPr>
        <w:t xml:space="preserve">Couling, </w:t>
      </w:r>
      <w:proofErr w:type="spellStart"/>
      <w:r w:rsidR="00E75944" w:rsidRPr="00F1435F">
        <w:rPr>
          <w:color w:val="FF0000"/>
          <w:rPrChange w:id="79" w:author="Leonardo Carvalho" w:date="2026-01-12T16:13:00Z" w16du:dateUtc="2026-01-12T19:13:00Z">
            <w:rPr/>
          </w:rPrChange>
        </w:rPr>
        <w:t>scalling</w:t>
      </w:r>
      <w:proofErr w:type="spellEnd"/>
      <w:r w:rsidR="00E75944" w:rsidRPr="00F1435F">
        <w:rPr>
          <w:color w:val="FF0000"/>
          <w:rPrChange w:id="80" w:author="Leonardo Carvalho" w:date="2026-01-12T16:13:00Z" w16du:dateUtc="2026-01-12T19:13:00Z">
            <w:rPr/>
          </w:rPrChange>
        </w:rPr>
        <w:t xml:space="preserve">, </w:t>
      </w:r>
    </w:p>
    <w:p w14:paraId="2591556D" w14:textId="77777777" w:rsidR="00071358" w:rsidRDefault="00071358">
      <w:pPr>
        <w:pStyle w:val="BodyTextParagraph"/>
        <w:ind w:left="720"/>
        <w:pPrChange w:id="81" w:author="Leonardo Carvalho" w:date="2026-01-12T16:12:00Z" w16du:dateUtc="2026-01-12T19:12:00Z">
          <w:pPr>
            <w:pStyle w:val="BodyTextParagraph"/>
          </w:pPr>
        </w:pPrChange>
      </w:pPr>
    </w:p>
    <w:p w14:paraId="32D70714" w14:textId="2358AADE" w:rsidR="00B5785D" w:rsidRDefault="00B5785D" w:rsidP="00C51F2F">
      <w:pPr>
        <w:pStyle w:val="BodyTextParagraphinitial"/>
      </w:pPr>
      <w:r w:rsidRPr="00F1435F">
        <w:rPr>
          <w:color w:val="FF0000"/>
          <w:rPrChange w:id="82" w:author="Leonardo Carvalho" w:date="2026-01-12T16:13:00Z" w16du:dateUtc="2026-01-12T19:13:00Z">
            <w:rPr/>
          </w:rPrChange>
        </w:rPr>
        <w:t>“What wows?”</w:t>
      </w:r>
      <w:r w:rsidR="00F1435F">
        <w:rPr>
          <w:color w:val="FF0000"/>
        </w:rPr>
        <w:t xml:space="preserve">: </w:t>
      </w:r>
      <w:r w:rsidR="00071358">
        <w:t xml:space="preserve">Based on </w:t>
      </w:r>
      <w:r w:rsidR="00F1435F">
        <w:t>back tests</w:t>
      </w:r>
      <w:r w:rsidR="00071358">
        <w:t xml:space="preserve"> </w:t>
      </w:r>
      <w:r w:rsidR="0063754C">
        <w:t xml:space="preserve">applied on historical data, the results </w:t>
      </w:r>
      <w:r w:rsidR="000D2141">
        <w:t>seem</w:t>
      </w:r>
      <w:r w:rsidR="0063754C">
        <w:t xml:space="preserve"> to be </w:t>
      </w:r>
      <w:r w:rsidR="00443528">
        <w:t xml:space="preserve">promising. Once validated with the end user, the models </w:t>
      </w:r>
      <w:r w:rsidR="000D2141">
        <w:t>deploy</w:t>
      </w:r>
      <w:r w:rsidR="00443528">
        <w:t xml:space="preserve"> started and the strategy was replicated to</w:t>
      </w:r>
      <w:r w:rsidR="00443528" w:rsidRPr="00E9365F">
        <w:rPr>
          <w:color w:val="000000" w:themeColor="text1"/>
        </w:rPr>
        <w:t xml:space="preserve"> </w:t>
      </w:r>
      <w:r w:rsidR="00D44DCD" w:rsidRPr="00D44DCD">
        <w:rPr>
          <w:color w:val="000000" w:themeColor="text1"/>
        </w:rPr>
        <w:t>8</w:t>
      </w:r>
      <w:r w:rsidR="00443528" w:rsidRPr="00D44DCD">
        <w:rPr>
          <w:color w:val="000000" w:themeColor="text1"/>
          <w:rPrChange w:id="83" w:author="Leonardo Carvalho" w:date="2026-01-12T16:15:00Z" w16du:dateUtc="2026-01-12T19:15:00Z">
            <w:rPr/>
          </w:rPrChange>
        </w:rPr>
        <w:t xml:space="preserve"> </w:t>
      </w:r>
      <w:r w:rsidR="00443528" w:rsidRPr="00D44DCD">
        <w:rPr>
          <w:color w:val="000000" w:themeColor="text1"/>
        </w:rPr>
        <w:t xml:space="preserve">vessels, </w:t>
      </w:r>
      <w:r w:rsidR="00EC653C" w:rsidRPr="00EC653C">
        <w:rPr>
          <w:color w:val="000000" w:themeColor="text1"/>
        </w:rPr>
        <w:t>131</w:t>
      </w:r>
      <w:r w:rsidR="00443528" w:rsidRPr="00EC653C">
        <w:rPr>
          <w:color w:val="000000" w:themeColor="text1"/>
          <w:rPrChange w:id="84" w:author="Leonardo Carvalho" w:date="2026-01-12T16:15:00Z" w16du:dateUtc="2026-01-12T19:15:00Z">
            <w:rPr/>
          </w:rPrChange>
        </w:rPr>
        <w:t xml:space="preserve"> </w:t>
      </w:r>
      <w:r w:rsidR="00B75DC2" w:rsidRPr="00EC653C">
        <w:rPr>
          <w:color w:val="000000" w:themeColor="text1"/>
        </w:rPr>
        <w:t>equipment</w:t>
      </w:r>
      <w:r w:rsidR="00443528" w:rsidRPr="00EC653C">
        <w:rPr>
          <w:color w:val="000000" w:themeColor="text1"/>
        </w:rPr>
        <w:t xml:space="preserve"> and </w:t>
      </w:r>
      <w:r w:rsidR="00EC59A5" w:rsidRPr="00EC653C">
        <w:rPr>
          <w:color w:val="000000" w:themeColor="text1"/>
        </w:rPr>
        <w:t>171</w:t>
      </w:r>
      <w:r w:rsidR="00443528" w:rsidRPr="00EC653C">
        <w:rPr>
          <w:color w:val="000000" w:themeColor="text1"/>
          <w:rPrChange w:id="85" w:author="Leonardo Carvalho" w:date="2026-01-12T16:15:00Z" w16du:dateUtc="2026-01-12T19:15:00Z">
            <w:rPr/>
          </w:rPrChange>
        </w:rPr>
        <w:t xml:space="preserve"> </w:t>
      </w:r>
      <w:r w:rsidR="00443528" w:rsidRPr="00EC653C">
        <w:rPr>
          <w:color w:val="000000" w:themeColor="text1"/>
        </w:rPr>
        <w:t>models</w:t>
      </w:r>
      <w:r w:rsidR="00443528" w:rsidRPr="00E9365F">
        <w:rPr>
          <w:color w:val="000000" w:themeColor="text1"/>
        </w:rPr>
        <w:t xml:space="preserve"> </w:t>
      </w:r>
      <w:r w:rsidR="00443528">
        <w:t xml:space="preserve">and </w:t>
      </w:r>
      <w:r w:rsidR="000D2141">
        <w:t>a</w:t>
      </w:r>
      <w:r w:rsidR="00443528">
        <w:t xml:space="preserve"> simple alert mechanism was </w:t>
      </w:r>
      <w:proofErr w:type="gramStart"/>
      <w:r w:rsidR="00443528">
        <w:t>stablished</w:t>
      </w:r>
      <w:proofErr w:type="gramEnd"/>
      <w:r w:rsidR="00443528">
        <w:t xml:space="preserve"> </w:t>
      </w:r>
      <w:r w:rsidR="00B75DC2">
        <w:t>to issue an outlook e-mail for the user when a new anomaly situation happen</w:t>
      </w:r>
      <w:r w:rsidR="00055E5A">
        <w:t>ed</w:t>
      </w:r>
      <w:r w:rsidR="00B75DC2">
        <w:t>.</w:t>
      </w:r>
    </w:p>
    <w:p w14:paraId="17EC245E" w14:textId="34FC45D3" w:rsidR="00B75DC2" w:rsidRDefault="00B75DC2" w:rsidP="00B75DC2">
      <w:pPr>
        <w:pStyle w:val="BodyTextParagraph"/>
        <w:numPr>
          <w:ilvl w:val="0"/>
          <w:numId w:val="35"/>
        </w:numPr>
        <w:rPr>
          <w:color w:val="FF0000"/>
        </w:rPr>
      </w:pPr>
      <w:r w:rsidRPr="00B75DC2">
        <w:rPr>
          <w:color w:val="FF0000"/>
        </w:rPr>
        <w:t>TODO:</w:t>
      </w:r>
      <w:r w:rsidRPr="00B75DC2">
        <w:t xml:space="preserve"> </w:t>
      </w:r>
      <w:r w:rsidRPr="00B75DC2">
        <w:rPr>
          <w:color w:val="FF0000"/>
          <w:rPrChange w:id="86" w:author="Leonardo Carvalho" w:date="2026-01-12T16:15:00Z" w16du:dateUtc="2026-01-12T19:15:00Z">
            <w:rPr/>
          </w:rPrChange>
        </w:rPr>
        <w:t xml:space="preserve">print of </w:t>
      </w:r>
      <w:proofErr w:type="gramStart"/>
      <w:r w:rsidRPr="00B75DC2">
        <w:rPr>
          <w:color w:val="FF0000"/>
          <w:rPrChange w:id="87" w:author="Leonardo Carvalho" w:date="2026-01-12T16:15:00Z" w16du:dateUtc="2026-01-12T19:15:00Z">
            <w:rPr/>
          </w:rPrChange>
        </w:rPr>
        <w:t>a</w:t>
      </w:r>
      <w:proofErr w:type="gramEnd"/>
      <w:r w:rsidRPr="00B75DC2">
        <w:rPr>
          <w:color w:val="FF0000"/>
          <w:rPrChange w:id="88" w:author="Leonardo Carvalho" w:date="2026-01-12T16:15:00Z" w16du:dateUtc="2026-01-12T19:15:00Z">
            <w:rPr/>
          </w:rPrChange>
        </w:rPr>
        <w:t xml:space="preserve"> e-</w:t>
      </w:r>
      <w:r w:rsidRPr="00B75DC2">
        <w:rPr>
          <w:color w:val="FF0000"/>
          <w:rPrChange w:id="89" w:author="Leonardo Carvalho" w:date="2026-01-12T16:15:00Z" w16du:dateUtc="2026-01-12T19:15:00Z">
            <w:rPr>
              <w:lang w:val="pt-BR"/>
            </w:rPr>
          </w:rPrChange>
        </w:rPr>
        <w:t>mail from that ti</w:t>
      </w:r>
      <w:r w:rsidRPr="00B75DC2">
        <w:rPr>
          <w:color w:val="FF0000"/>
          <w:rPrChange w:id="90" w:author="Leonardo Carvalho" w:date="2026-01-12T16:15:00Z" w16du:dateUtc="2026-01-12T19:15:00Z">
            <w:rPr/>
          </w:rPrChange>
        </w:rPr>
        <w:t>me alerting to a failure mode.</w:t>
      </w:r>
    </w:p>
    <w:p w14:paraId="2A1BE9FF" w14:textId="77777777" w:rsidR="000D2141" w:rsidRDefault="000D2141" w:rsidP="000D2141">
      <w:pPr>
        <w:pStyle w:val="BodyTextParagraph"/>
        <w:ind w:left="0"/>
        <w:rPr>
          <w:color w:val="FF0000"/>
        </w:rPr>
      </w:pPr>
    </w:p>
    <w:p w14:paraId="60347B1C" w14:textId="02960E60" w:rsidR="000D2141" w:rsidRDefault="005E6023" w:rsidP="00C51F2F">
      <w:pPr>
        <w:pStyle w:val="BodyTextParagraphinitial"/>
      </w:pPr>
      <w:r w:rsidRPr="005E6023">
        <w:rPr>
          <w:rPrChange w:id="91" w:author="Leonardo Carvalho" w:date="2026-01-12T16:16:00Z" w16du:dateUtc="2026-01-12T19:16:00Z">
            <w:rPr>
              <w:color w:val="FF0000"/>
            </w:rPr>
          </w:rPrChange>
        </w:rPr>
        <w:t>After</w:t>
      </w:r>
      <w:r>
        <w:t xml:space="preserve"> couple of months</w:t>
      </w:r>
      <w:r w:rsidR="00E33157">
        <w:t xml:space="preserve"> of </w:t>
      </w:r>
      <w:r w:rsidR="001963E1">
        <w:t xml:space="preserve">operations, </w:t>
      </w:r>
      <w:r w:rsidR="00A239CF">
        <w:t xml:space="preserve">few success cases started to </w:t>
      </w:r>
      <w:r w:rsidR="00600B0C">
        <w:t xml:space="preserve">be </w:t>
      </w:r>
      <w:r w:rsidR="00DA1D1C">
        <w:t>identified,</w:t>
      </w:r>
      <w:r w:rsidR="00600B0C">
        <w:t xml:space="preserve"> </w:t>
      </w:r>
      <w:r w:rsidR="000009E9">
        <w:t xml:space="preserve">and the </w:t>
      </w:r>
      <w:r w:rsidR="0007336C">
        <w:t xml:space="preserve">action loop could be </w:t>
      </w:r>
      <w:proofErr w:type="gramStart"/>
      <w:r w:rsidR="00DA1D1C">
        <w:t>tests</w:t>
      </w:r>
      <w:proofErr w:type="gramEnd"/>
      <w:r w:rsidR="00DA1D1C">
        <w:t xml:space="preserve"> </w:t>
      </w:r>
      <w:proofErr w:type="gramStart"/>
      <w:r w:rsidR="00DA1D1C">
        <w:t>from</w:t>
      </w:r>
      <w:proofErr w:type="gramEnd"/>
      <w:r w:rsidR="00DA1D1C">
        <w:t xml:space="preserve"> the model automatically </w:t>
      </w:r>
      <w:r w:rsidR="004907DD">
        <w:t>detected</w:t>
      </w:r>
      <w:r w:rsidR="00DA1D1C">
        <w:t xml:space="preserve"> through an action to be taken by offshore team. At this moment the hypothesis was </w:t>
      </w:r>
      <w:r w:rsidR="00177768">
        <w:t>validated</w:t>
      </w:r>
      <w:r w:rsidR="00DA1D1C">
        <w:t xml:space="preserve"> and the </w:t>
      </w:r>
      <w:r w:rsidR="004907DD" w:rsidRPr="004907DD">
        <w:rPr>
          <w:color w:val="FF0000"/>
          <w:rPrChange w:id="92" w:author="Leonardo Carvalho" w:date="2026-01-12T16:18:00Z" w16du:dateUtc="2026-01-12T19:18:00Z">
            <w:rPr/>
          </w:rPrChange>
        </w:rPr>
        <w:t>“wow moment”</w:t>
      </w:r>
      <w:r w:rsidR="004907DD">
        <w:t xml:space="preserve"> occurred. </w:t>
      </w:r>
    </w:p>
    <w:p w14:paraId="15F3F03B" w14:textId="7E6A7731" w:rsidR="007A6473" w:rsidRPr="005E6023" w:rsidRDefault="007A6473">
      <w:pPr>
        <w:pStyle w:val="BodyTextParagraph"/>
        <w:ind w:left="426"/>
        <w:pPrChange w:id="93" w:author="Leonardo Carvalho" w:date="2026-01-12T16:18:00Z" w16du:dateUtc="2026-01-12T19:18:00Z">
          <w:pPr>
            <w:pStyle w:val="BodyTextParagraph"/>
          </w:pPr>
        </w:pPrChange>
      </w:pPr>
      <w:r w:rsidRPr="00B75DC2">
        <w:rPr>
          <w:color w:val="FF0000"/>
        </w:rPr>
        <w:t>TODO:</w:t>
      </w:r>
      <w:r w:rsidRPr="00B75DC2">
        <w:t xml:space="preserve"> </w:t>
      </w:r>
      <w:r>
        <w:rPr>
          <w:color w:val="FF0000"/>
        </w:rPr>
        <w:t>add slide about the case</w:t>
      </w:r>
    </w:p>
    <w:p w14:paraId="7ADDA5C5" w14:textId="46C37AF9" w:rsidR="00B5785D" w:rsidRDefault="00B5785D" w:rsidP="00C51F2F">
      <w:pPr>
        <w:pStyle w:val="BodyTextParagraphinitial"/>
      </w:pPr>
      <w:r w:rsidRPr="000D2141">
        <w:rPr>
          <w:color w:val="FF0000"/>
          <w:rPrChange w:id="94" w:author="Leonardo Carvalho" w:date="2026-01-12T16:16:00Z" w16du:dateUtc="2026-01-12T19:16:00Z">
            <w:rPr/>
          </w:rPrChange>
        </w:rPr>
        <w:t>“</w:t>
      </w:r>
      <w:proofErr w:type="gramStart"/>
      <w:r w:rsidRPr="000D2141">
        <w:rPr>
          <w:color w:val="FF0000"/>
          <w:rPrChange w:id="95" w:author="Leonardo Carvalho" w:date="2026-01-12T16:16:00Z" w16du:dateUtc="2026-01-12T19:16:00Z">
            <w:rPr/>
          </w:rPrChange>
        </w:rPr>
        <w:t>what</w:t>
      </w:r>
      <w:proofErr w:type="gramEnd"/>
      <w:r w:rsidRPr="000D2141">
        <w:rPr>
          <w:color w:val="FF0000"/>
          <w:rPrChange w:id="96" w:author="Leonardo Carvalho" w:date="2026-01-12T16:16:00Z" w16du:dateUtc="2026-01-12T19:16:00Z">
            <w:rPr/>
          </w:rPrChange>
        </w:rPr>
        <w:t xml:space="preserve"> works?”</w:t>
      </w:r>
      <w:r w:rsidR="00B75DC2" w:rsidRPr="000D2141">
        <w:rPr>
          <w:color w:val="FF0000"/>
          <w:rPrChange w:id="97" w:author="Leonardo Carvalho" w:date="2026-01-12T16:16:00Z" w16du:dateUtc="2026-01-12T19:16:00Z">
            <w:rPr/>
          </w:rPrChange>
        </w:rPr>
        <w:t xml:space="preserve"> </w:t>
      </w:r>
      <w:r w:rsidR="007A6473">
        <w:t>After 1 year of running the solution with this approach</w:t>
      </w:r>
      <w:r w:rsidR="00403CD3">
        <w:t xml:space="preserve"> and </w:t>
      </w:r>
      <w:r w:rsidR="000D7936">
        <w:t xml:space="preserve">applying the DTI principles to collect feedback from the end users and </w:t>
      </w:r>
      <w:r w:rsidR="005D4DF2">
        <w:t>addressing his concerns</w:t>
      </w:r>
      <w:r w:rsidR="00AA2917">
        <w:t xml:space="preserve">, several opportunities </w:t>
      </w:r>
      <w:r w:rsidR="00292014">
        <w:t>for</w:t>
      </w:r>
      <w:r w:rsidR="00AA2917">
        <w:t xml:space="preserve"> improvements </w:t>
      </w:r>
      <w:r w:rsidR="00185154">
        <w:t>were</w:t>
      </w:r>
      <w:r w:rsidR="00AA2917">
        <w:t xml:space="preserve"> perceived.</w:t>
      </w:r>
      <w:r w:rsidR="00CE5178">
        <w:t xml:space="preserve"> The most </w:t>
      </w:r>
      <w:r w:rsidR="0004175E">
        <w:t xml:space="preserve">relevant ones are </w:t>
      </w:r>
      <w:r w:rsidR="002D2B44">
        <w:t>presented</w:t>
      </w:r>
      <w:r w:rsidR="0004175E">
        <w:t xml:space="preserve"> below</w:t>
      </w:r>
      <w:r w:rsidR="005A04D3">
        <w:t xml:space="preserve">. </w:t>
      </w:r>
    </w:p>
    <w:p w14:paraId="74964C87" w14:textId="1F7E383F" w:rsidR="00B84962" w:rsidRDefault="00B84962" w:rsidP="00B84962">
      <w:pPr>
        <w:pStyle w:val="BodyTextParagraph"/>
        <w:ind w:left="426"/>
        <w:rPr>
          <w:color w:val="FF0000"/>
        </w:rPr>
      </w:pPr>
      <w:r w:rsidRPr="00B75DC2">
        <w:rPr>
          <w:color w:val="FF0000"/>
        </w:rPr>
        <w:t>TODO:</w:t>
      </w:r>
      <w:r w:rsidRPr="00B75DC2">
        <w:t xml:space="preserve"> </w:t>
      </w:r>
      <w:r>
        <w:rPr>
          <w:color w:val="FF0000"/>
        </w:rPr>
        <w:t>add metrics of the end of this phase (</w:t>
      </w:r>
      <w:proofErr w:type="spellStart"/>
      <w:r>
        <w:rPr>
          <w:color w:val="FF0000"/>
        </w:rPr>
        <w:t>aseets</w:t>
      </w:r>
      <w:proofErr w:type="spellEnd"/>
      <w:r>
        <w:rPr>
          <w:color w:val="FF0000"/>
        </w:rPr>
        <w:t xml:space="preserve"> monitored, success cases impact value, precision, </w:t>
      </w:r>
      <w:proofErr w:type="spellStart"/>
      <w:r>
        <w:rPr>
          <w:color w:val="FF0000"/>
        </w:rPr>
        <w:t>wau</w:t>
      </w:r>
      <w:proofErr w:type="spellEnd"/>
      <w:r>
        <w:rPr>
          <w:color w:val="FF0000"/>
        </w:rPr>
        <w:t>)</w:t>
      </w:r>
    </w:p>
    <w:p w14:paraId="5EAA3576" w14:textId="63362C39" w:rsidR="003F5480" w:rsidRPr="005E6023" w:rsidRDefault="003F5480" w:rsidP="003F5480">
      <w:pPr>
        <w:pStyle w:val="BodyTextParagraph"/>
        <w:ind w:left="426"/>
      </w:pPr>
      <w:r w:rsidRPr="00B75DC2">
        <w:rPr>
          <w:color w:val="FF0000"/>
        </w:rPr>
        <w:t>TODO:</w:t>
      </w:r>
      <w:r w:rsidRPr="00B75DC2">
        <w:t xml:space="preserve"> </w:t>
      </w:r>
      <w:r>
        <w:rPr>
          <w:color w:val="FF0000"/>
        </w:rPr>
        <w:t>add metrics recall?? (get from RERT report)</w:t>
      </w:r>
    </w:p>
    <w:p w14:paraId="36B1C1FC" w14:textId="77777777" w:rsidR="003F5480" w:rsidRPr="005E6023" w:rsidRDefault="003F5480" w:rsidP="00B84962">
      <w:pPr>
        <w:pStyle w:val="BodyTextParagraph"/>
        <w:ind w:left="426"/>
      </w:pPr>
    </w:p>
    <w:p w14:paraId="7B8755FA" w14:textId="77777777" w:rsidR="00B84962" w:rsidRDefault="00B84962" w:rsidP="00B75DC2">
      <w:pPr>
        <w:pStyle w:val="BodyTextParagraph"/>
      </w:pPr>
    </w:p>
    <w:p w14:paraId="5973309E" w14:textId="5BBC9418" w:rsidR="005A04D3" w:rsidRDefault="00392FEB" w:rsidP="00B84962">
      <w:pPr>
        <w:pStyle w:val="BodyTextParagraph"/>
        <w:numPr>
          <w:ilvl w:val="0"/>
          <w:numId w:val="36"/>
        </w:numPr>
      </w:pPr>
      <w:r w:rsidRPr="00141FAF">
        <w:rPr>
          <w:b/>
          <w:bCs/>
          <w:rPrChange w:id="98" w:author="Leonardo Carvalho" w:date="2026-01-12T16:34:00Z" w16du:dateUtc="2026-01-12T19:34:00Z">
            <w:rPr/>
          </w:rPrChange>
        </w:rPr>
        <w:t>False Alarms:</w:t>
      </w:r>
      <w:r>
        <w:t xml:space="preserve"> </w:t>
      </w:r>
      <w:r w:rsidR="00033B63">
        <w:t xml:space="preserve">After replicating the solution to </w:t>
      </w:r>
      <w:r w:rsidR="00217CB1">
        <w:t>thousands</w:t>
      </w:r>
      <w:r w:rsidR="00033B63">
        <w:t xml:space="preserve"> of </w:t>
      </w:r>
      <w:r w:rsidR="00217CB1">
        <w:t xml:space="preserve">detection scenarios, the </w:t>
      </w:r>
      <w:r w:rsidR="00742D5F">
        <w:t>volume</w:t>
      </w:r>
      <w:r w:rsidR="00217CB1">
        <w:t xml:space="preserve"> of false alarms</w:t>
      </w:r>
      <w:r w:rsidR="00CC597F">
        <w:t>,</w:t>
      </w:r>
      <w:r w:rsidR="00217CB1">
        <w:t xml:space="preserve"> me</w:t>
      </w:r>
      <w:r w:rsidR="00CC597F">
        <w:t>asured</w:t>
      </w:r>
      <w:r w:rsidR="00217CB1">
        <w:t xml:space="preserve"> </w:t>
      </w:r>
      <w:r w:rsidR="00BE5CDC">
        <w:t>through</w:t>
      </w:r>
      <w:r w:rsidR="00217CB1">
        <w:t xml:space="preserve"> Precision, </w:t>
      </w:r>
      <w:r w:rsidR="00CC597F">
        <w:t>became</w:t>
      </w:r>
      <w:r w:rsidR="00217CB1">
        <w:t xml:space="preserve"> a major concern among end users. </w:t>
      </w:r>
      <w:r w:rsidR="000C77D5">
        <w:t>While</w:t>
      </w:r>
      <w:r w:rsidR="00827368">
        <w:t xml:space="preserve"> success cases </w:t>
      </w:r>
      <w:r w:rsidR="00BD7DC0">
        <w:t>confirmed</w:t>
      </w:r>
      <w:r w:rsidR="00827368">
        <w:t xml:space="preserve"> the value</w:t>
      </w:r>
      <w:r w:rsidR="00BD7DC0">
        <w:t xml:space="preserve"> of this approach</w:t>
      </w:r>
      <w:r w:rsidR="00827368">
        <w:t xml:space="preserve">, </w:t>
      </w:r>
      <w:r w:rsidR="00526FF2">
        <w:t>frequent false alarms undermined the user confidence and consumed valuable engineering time</w:t>
      </w:r>
      <w:r w:rsidR="00F2191D">
        <w:t xml:space="preserve">. </w:t>
      </w:r>
      <w:r w:rsidR="00AF241F">
        <w:t xml:space="preserve">For each alarm </w:t>
      </w:r>
      <w:r w:rsidR="00864572">
        <w:t xml:space="preserve">evaluation the engineer needs to </w:t>
      </w:r>
      <w:r w:rsidR="00BB5BBA">
        <w:t>dedicate</w:t>
      </w:r>
      <w:r w:rsidR="00864572">
        <w:t xml:space="preserve"> </w:t>
      </w:r>
      <w:r w:rsidR="009B2B38">
        <w:t xml:space="preserve">a </w:t>
      </w:r>
      <w:r w:rsidR="00864572">
        <w:t>few hours</w:t>
      </w:r>
      <w:r w:rsidR="009B2B38">
        <w:t>,</w:t>
      </w:r>
      <w:r w:rsidR="000A6A42">
        <w:t xml:space="preserve"> and the time </w:t>
      </w:r>
      <w:r w:rsidR="007D601E">
        <w:t>spent</w:t>
      </w:r>
      <w:r w:rsidR="000A6A42">
        <w:t xml:space="preserve"> on this evaluation were sometimes increasing the manpower required for </w:t>
      </w:r>
      <w:r w:rsidR="009357FC">
        <w:t>condition monitoring, instead of reducing it as the</w:t>
      </w:r>
      <w:r w:rsidR="00701FB5">
        <w:t xml:space="preserve"> initial hypothesis. </w:t>
      </w:r>
    </w:p>
    <w:p w14:paraId="3DC41903" w14:textId="51F7830B" w:rsidR="00A7692C" w:rsidRDefault="00141FAF" w:rsidP="00A7692C">
      <w:pPr>
        <w:pStyle w:val="BodyTextParagraph"/>
        <w:numPr>
          <w:ilvl w:val="0"/>
          <w:numId w:val="36"/>
        </w:numPr>
      </w:pPr>
      <w:r w:rsidRPr="00141FAF">
        <w:rPr>
          <w:b/>
          <w:bCs/>
          <w:rPrChange w:id="99" w:author="Leonardo Carvalho" w:date="2026-01-12T16:34:00Z" w16du:dateUtc="2026-01-12T19:34:00Z">
            <w:rPr/>
          </w:rPrChange>
        </w:rPr>
        <w:t xml:space="preserve">High </w:t>
      </w:r>
      <w:r w:rsidR="00D52B6F" w:rsidRPr="00141FAF">
        <w:rPr>
          <w:b/>
          <w:bCs/>
          <w:rPrChange w:id="100" w:author="Leonardo Carvalho" w:date="2026-01-12T16:34:00Z" w16du:dateUtc="2026-01-12T19:34:00Z">
            <w:rPr/>
          </w:rPrChange>
        </w:rPr>
        <w:t>Diagnosis</w:t>
      </w:r>
      <w:r w:rsidRPr="00141FAF">
        <w:rPr>
          <w:b/>
          <w:bCs/>
          <w:rPrChange w:id="101" w:author="Leonardo Carvalho" w:date="2026-01-12T16:34:00Z" w16du:dateUtc="2026-01-12T19:34:00Z">
            <w:rPr/>
          </w:rPrChange>
        </w:rPr>
        <w:t xml:space="preserve"> Effort</w:t>
      </w:r>
      <w:r w:rsidR="00D52B6F" w:rsidRPr="00141FAF">
        <w:rPr>
          <w:b/>
          <w:bCs/>
          <w:rPrChange w:id="102" w:author="Leonardo Carvalho" w:date="2026-01-12T16:34:00Z" w16du:dateUtc="2026-01-12T19:34:00Z">
            <w:rPr/>
          </w:rPrChange>
        </w:rPr>
        <w:t>:</w:t>
      </w:r>
      <w:r w:rsidR="00D52B6F">
        <w:t xml:space="preserve"> </w:t>
      </w:r>
      <w:r w:rsidR="00701FB5">
        <w:t xml:space="preserve">A mapping of the end user journey </w:t>
      </w:r>
      <w:r w:rsidR="00F92602">
        <w:t xml:space="preserve">highlighted that the detection of the </w:t>
      </w:r>
      <w:r w:rsidR="00147F7B">
        <w:t xml:space="preserve">anomaly is </w:t>
      </w:r>
      <w:r w:rsidR="00A43BD2">
        <w:t>the trigger for a second and</w:t>
      </w:r>
      <w:r w:rsidR="00C01702">
        <w:t xml:space="preserve"> much</w:t>
      </w:r>
      <w:r w:rsidR="00A43BD2">
        <w:t xml:space="preserve"> more </w:t>
      </w:r>
      <w:r w:rsidR="006D4515">
        <w:t>time-consuming</w:t>
      </w:r>
      <w:r w:rsidR="00A43BD2">
        <w:t xml:space="preserve"> </w:t>
      </w:r>
      <w:r w:rsidR="00C01702">
        <w:t xml:space="preserve">step that is perform the diagnostics of the anomaly </w:t>
      </w:r>
      <w:r w:rsidR="00CF587C">
        <w:t>to</w:t>
      </w:r>
      <w:r w:rsidR="00112C27">
        <w:t xml:space="preserve"> </w:t>
      </w:r>
      <w:r w:rsidR="00F367D3">
        <w:t>substantiate an</w:t>
      </w:r>
      <w:r w:rsidR="00241BB1">
        <w:t xml:space="preserve"> action</w:t>
      </w:r>
      <w:r>
        <w:t xml:space="preserve"> </w:t>
      </w:r>
      <w:r w:rsidR="00241BB1">
        <w:t>decision.</w:t>
      </w:r>
      <w:r>
        <w:t xml:space="preserve"> </w:t>
      </w:r>
      <w:r w:rsidR="00193BF7">
        <w:t xml:space="preserve">Depending on the format </w:t>
      </w:r>
      <w:r w:rsidR="00473AB3">
        <w:t>where</w:t>
      </w:r>
      <w:r w:rsidR="00193BF7">
        <w:t xml:space="preserve"> the alarm anomaly is presented, it could </w:t>
      </w:r>
      <w:r w:rsidR="006B2060">
        <w:t xml:space="preserve">demand </w:t>
      </w:r>
      <w:r w:rsidR="000121D4">
        <w:t xml:space="preserve">much more time </w:t>
      </w:r>
      <w:r w:rsidR="006D4515">
        <w:t xml:space="preserve">from the user to </w:t>
      </w:r>
      <w:r w:rsidR="000121D4">
        <w:t xml:space="preserve">put together all information required for the diagnosis, </w:t>
      </w:r>
      <w:r w:rsidR="005541E0">
        <w:t xml:space="preserve">turning him to </w:t>
      </w:r>
      <w:r w:rsidR="001D48A7">
        <w:t>individual trends plots files and</w:t>
      </w:r>
      <w:r w:rsidR="00267926">
        <w:t xml:space="preserve"> several data collection </w:t>
      </w:r>
      <w:r w:rsidR="00CC7AC0">
        <w:t>tasks</w:t>
      </w:r>
      <w:r w:rsidR="00A7692C">
        <w:t>.</w:t>
      </w:r>
    </w:p>
    <w:p w14:paraId="3B88BC18" w14:textId="77777777" w:rsidR="00A7692C" w:rsidRDefault="00A7692C">
      <w:pPr>
        <w:pStyle w:val="BodyTextParagraph"/>
        <w:ind w:left="1080"/>
        <w:pPrChange w:id="103" w:author="Leonardo Carvalho" w:date="2026-01-12T16:32:00Z" w16du:dateUtc="2026-01-12T19:32:00Z">
          <w:pPr>
            <w:pStyle w:val="BodyTextParagraph"/>
            <w:numPr>
              <w:numId w:val="36"/>
            </w:numPr>
            <w:ind w:left="1080" w:hanging="360"/>
          </w:pPr>
        </w:pPrChange>
      </w:pPr>
    </w:p>
    <w:p w14:paraId="099F90CF" w14:textId="6B85A1D8" w:rsidR="00701FB5" w:rsidRDefault="00CC7AC0" w:rsidP="00ED3B8A">
      <w:pPr>
        <w:pStyle w:val="BodyTextParagraphinitial"/>
        <w:pPrChange w:id="104" w:author="Leonardo Carvalho" w:date="2026-01-12T16:34:00Z" w16du:dateUtc="2026-01-12T19:34:00Z">
          <w:pPr>
            <w:pStyle w:val="BodyTextParagraph"/>
          </w:pPr>
        </w:pPrChange>
      </w:pPr>
      <w:r>
        <w:t>This</w:t>
      </w:r>
      <w:r w:rsidR="00104D90">
        <w:t xml:space="preserve"> high effort to perform diagnosis</w:t>
      </w:r>
      <w:r w:rsidR="004B2454">
        <w:t xml:space="preserve"> </w:t>
      </w:r>
      <w:r w:rsidR="006D030B">
        <w:t xml:space="preserve">alongside the high quantity of </w:t>
      </w:r>
      <w:del w:id="105" w:author="Manoela Boff" w:date="2026-01-14T08:21:00Z" w16du:dateUtc="2026-01-14T11:21:00Z">
        <w:r w:rsidR="00116CD2">
          <w:delText>“</w:delText>
        </w:r>
      </w:del>
      <w:r w:rsidR="00116CD2">
        <w:t>false alarms</w:t>
      </w:r>
      <w:del w:id="106" w:author="Manoela Boff" w:date="2026-01-14T08:21:00Z" w16du:dateUtc="2026-01-14T11:21:00Z">
        <w:r w:rsidR="00116CD2">
          <w:delText>”</w:delText>
        </w:r>
      </w:del>
      <w:r w:rsidR="00116CD2">
        <w:t xml:space="preserve"> </w:t>
      </w:r>
      <w:r w:rsidR="006465E5">
        <w:t xml:space="preserve">were </w:t>
      </w:r>
      <w:r w:rsidR="00720240">
        <w:t xml:space="preserve">starting to become major challenges into </w:t>
      </w:r>
      <w:r w:rsidR="002260BB">
        <w:t>scaling</w:t>
      </w:r>
      <w:r w:rsidR="00720240">
        <w:t xml:space="preserve"> </w:t>
      </w:r>
      <w:proofErr w:type="gramStart"/>
      <w:r w:rsidR="00720240">
        <w:t>such kind of</w:t>
      </w:r>
      <w:proofErr w:type="gramEnd"/>
      <w:r w:rsidR="00720240">
        <w:t xml:space="preserve"> solution for a large quantity of assets</w:t>
      </w:r>
      <w:r w:rsidR="00014DD9">
        <w:t xml:space="preserve"> and should be addressed </w:t>
      </w:r>
      <w:proofErr w:type="gramStart"/>
      <w:r w:rsidR="00014DD9">
        <w:t>in order to</w:t>
      </w:r>
      <w:proofErr w:type="gramEnd"/>
      <w:r w:rsidR="00014DD9">
        <w:t xml:space="preserve"> achieve long-term sustainable results</w:t>
      </w:r>
      <w:r w:rsidR="003F7D3C">
        <w:t>.</w:t>
      </w:r>
      <w:r w:rsidR="00EB56B7">
        <w:t xml:space="preserve"> </w:t>
      </w:r>
      <w:r w:rsidR="003F7D3C">
        <w:t xml:space="preserve">It was </w:t>
      </w:r>
      <w:r w:rsidR="005556D4">
        <w:t>established</w:t>
      </w:r>
      <w:r w:rsidR="003E6E1B">
        <w:t xml:space="preserve"> that w</w:t>
      </w:r>
      <w:ins w:id="107" w:author="Manoela Boff" w:date="2026-01-14T08:21:00Z" w16du:dateUtc="2026-01-14T11:21:00Z">
        <w:r w:rsidR="00750507">
          <w:t>ould</w:t>
        </w:r>
      </w:ins>
      <w:del w:id="108" w:author="Manoela Boff" w:date="2026-01-14T08:21:00Z" w16du:dateUtc="2026-01-14T11:21:00Z">
        <w:r w:rsidR="003E6E1B" w:rsidDel="00750507">
          <w:delText>ill</w:delText>
        </w:r>
      </w:del>
      <w:r w:rsidR="003E6E1B">
        <w:t xml:space="preserve"> be unviable to expand the quantity of detection scenarios </w:t>
      </w:r>
      <w:r w:rsidR="00F94E58">
        <w:t>without addressing those major issues.</w:t>
      </w:r>
    </w:p>
    <w:p w14:paraId="4E243348" w14:textId="77777777" w:rsidR="00686636" w:rsidRDefault="00686636" w:rsidP="00686636">
      <w:pPr>
        <w:pStyle w:val="BodyTextParagraph"/>
        <w:ind w:left="0"/>
      </w:pPr>
      <w:r>
        <w:t>During Phase 1, the solution architecture positioned the anomaly detection model as the central element of the condition monitoring process. Each scenario was implemented as an independent analytical model, responsible for ingesting sensor data and generating alarms when deviations from the expected behavior were identified. In this model-centric approach, assets and failure modes were implicitly represented through model logic, rather than being explicitly structured as entities within the system.</w:t>
      </w:r>
    </w:p>
    <w:p w14:paraId="5DD036FB" w14:textId="3EE843E2" w:rsidR="00686636" w:rsidRDefault="00686636" w:rsidP="00686636">
      <w:pPr>
        <w:pStyle w:val="BodyTextParagraph"/>
        <w:ind w:left="0"/>
      </w:pPr>
      <w:r>
        <w:t xml:space="preserve">As the program evolved, this architecture led to a rapid increase in the number of deployed models. A limit set of use cases resulted in the deployment of </w:t>
      </w:r>
      <w:r w:rsidR="00D44DCD" w:rsidRPr="00EC653C">
        <w:t>171</w:t>
      </w:r>
      <w:r w:rsidRPr="00EC653C">
        <w:t xml:space="preserve"> models</w:t>
      </w:r>
      <w:r>
        <w:t xml:space="preserve">, generating approximately </w:t>
      </w:r>
      <w:r w:rsidR="0007654E" w:rsidRPr="0007654E">
        <w:t>984</w:t>
      </w:r>
      <w:r w:rsidRPr="0007654E">
        <w:t xml:space="preserve"> alarms</w:t>
      </w:r>
      <w:r>
        <w:t xml:space="preserve">, with an overall alert </w:t>
      </w:r>
      <w:r w:rsidRPr="0007654E">
        <w:t xml:space="preserve">precision of </w:t>
      </w:r>
      <w:r w:rsidR="00D32B5F" w:rsidRPr="0007654E">
        <w:t>3</w:t>
      </w:r>
      <w:r w:rsidRPr="0007654E">
        <w:t>%</w:t>
      </w:r>
      <w:r>
        <w:t>.</w:t>
      </w:r>
      <w:r w:rsidR="00D37442">
        <w:t xml:space="preserve"> While this level of precision was sufficient to demonstrate technical feasibility and produce isolated success cases, it proved insufficient to support large-scale operational adoption.</w:t>
      </w:r>
    </w:p>
    <w:p w14:paraId="6DADC0B4" w14:textId="02F5CC22" w:rsidR="00522A73" w:rsidRPr="00ED3B8A" w:rsidRDefault="005A199B" w:rsidP="00ED3B8A">
      <w:pPr>
        <w:pStyle w:val="BodyTextParagraphinitial"/>
      </w:pPr>
      <w:r>
        <w:t xml:space="preserve">From the user perspective, the information delivered did not align with how </w:t>
      </w:r>
      <w:proofErr w:type="gramStart"/>
      <w:r>
        <w:t>engineers</w:t>
      </w:r>
      <w:proofErr w:type="gramEnd"/>
      <w:r>
        <w:t xml:space="preserve"> reason about equipment health and failure risk. Users</w:t>
      </w:r>
      <w:r w:rsidR="007E4E3F">
        <w:t xml:space="preserve"> were less interested in k</w:t>
      </w:r>
      <w:r w:rsidR="004D19FD">
        <w:t xml:space="preserve">nowing that a </w:t>
      </w:r>
      <w:r w:rsidR="008C18A6">
        <w:t>sensor was statically anomalous and mor</w:t>
      </w:r>
      <w:r w:rsidR="00AA096B">
        <w:t>e concerned with</w:t>
      </w:r>
      <w:r w:rsidR="00073D11">
        <w:t xml:space="preserve"> understanding </w:t>
      </w:r>
      <w:proofErr w:type="spellStart"/>
      <w:r w:rsidR="00073D11">
        <w:t>wich</w:t>
      </w:r>
      <w:proofErr w:type="spellEnd"/>
      <w:r w:rsidR="00073D11">
        <w:t xml:space="preserve"> equipment w</w:t>
      </w:r>
      <w:r w:rsidR="00660B0F">
        <w:t>as at risk, w</w:t>
      </w:r>
      <w:r w:rsidR="00F266C2">
        <w:t>h</w:t>
      </w:r>
      <w:r w:rsidR="00660B0F">
        <w:t xml:space="preserve">ich failure mode might be developing and what actions should be considered. The absence </w:t>
      </w:r>
      <w:r w:rsidR="00EA35BA">
        <w:t xml:space="preserve">of this contextual information </w:t>
      </w:r>
      <w:r w:rsidR="00F266C2">
        <w:t>required significant manual effort for al</w:t>
      </w:r>
      <w:r w:rsidR="007D6F4A">
        <w:t>ert</w:t>
      </w:r>
      <w:r w:rsidR="00F266C2">
        <w:t xml:space="preserve"> interpretation and diagnosis.</w:t>
      </w:r>
      <w:r w:rsidR="00E17008">
        <w:t xml:space="preserve"> These insights </w:t>
      </w:r>
      <w:r w:rsidR="00047687">
        <w:t xml:space="preserve">brought to light that scaling the program would not be viable without </w:t>
      </w:r>
      <w:r w:rsidR="00D74C30">
        <w:t>a fundamental shift away from a model-centric approach toward a user-centered, failure-oriented framework, motivating the transition to Phase 2.</w:t>
      </w:r>
    </w:p>
    <w:p w14:paraId="04191270" w14:textId="41F8483F" w:rsidR="00773437" w:rsidRPr="00522A73" w:rsidRDefault="00E6261B">
      <w:pPr>
        <w:pStyle w:val="BodyTextParagraph"/>
        <w:ind w:left="720"/>
        <w:rPr>
          <w:color w:val="FF0000"/>
        </w:rPr>
        <w:pPrChange w:id="109" w:author="Leonardo Carvalho" w:date="2026-01-12T15:23:00Z" w16du:dateUtc="2026-01-12T18:23:00Z">
          <w:pPr>
            <w:pStyle w:val="BodyTextParagraph"/>
            <w:numPr>
              <w:numId w:val="35"/>
            </w:numPr>
            <w:ind w:left="720" w:hanging="360"/>
          </w:pPr>
        </w:pPrChange>
      </w:pPr>
      <w:commentRangeStart w:id="110"/>
      <w:r w:rsidRPr="00522A73">
        <w:rPr>
          <w:color w:val="FF0000"/>
        </w:rPr>
        <w:t>Model as main actor</w:t>
      </w:r>
    </w:p>
    <w:p w14:paraId="107330F9" w14:textId="649549BF" w:rsidR="00E6261B" w:rsidRDefault="00E6261B" w:rsidP="00773437">
      <w:pPr>
        <w:pStyle w:val="BodyTextParagraph"/>
        <w:numPr>
          <w:ilvl w:val="0"/>
          <w:numId w:val="35"/>
        </w:numPr>
        <w:rPr>
          <w:color w:val="FF0000"/>
        </w:rPr>
      </w:pPr>
      <w:r>
        <w:rPr>
          <w:color w:val="FF0000"/>
        </w:rPr>
        <w:t>5% precision (get presentation with Jardel)</w:t>
      </w:r>
    </w:p>
    <w:p w14:paraId="4837C8BE" w14:textId="29ACCB05" w:rsidR="00E6261B" w:rsidRDefault="00E6261B" w:rsidP="00773437">
      <w:pPr>
        <w:pStyle w:val="BodyTextParagraph"/>
        <w:numPr>
          <w:ilvl w:val="0"/>
          <w:numId w:val="35"/>
        </w:numPr>
        <w:rPr>
          <w:color w:val="FF0000"/>
        </w:rPr>
      </w:pPr>
      <w:r>
        <w:rPr>
          <w:color w:val="FF0000"/>
        </w:rPr>
        <w:t>1 use case in a year – XX models --- XX alarms – XX precision</w:t>
      </w:r>
    </w:p>
    <w:p w14:paraId="2EE4A9EB" w14:textId="4C280374" w:rsidR="00E6261B" w:rsidRDefault="00E6261B" w:rsidP="00773437">
      <w:pPr>
        <w:pStyle w:val="BodyTextParagraph"/>
        <w:numPr>
          <w:ilvl w:val="0"/>
          <w:numId w:val="35"/>
        </w:numPr>
        <w:rPr>
          <w:color w:val="FF0000"/>
        </w:rPr>
      </w:pPr>
      <w:r>
        <w:rPr>
          <w:color w:val="FF0000"/>
        </w:rPr>
        <w:t>What information user wants</w:t>
      </w:r>
    </w:p>
    <w:p w14:paraId="0F77EA31" w14:textId="2109AFF6" w:rsidR="004F1706" w:rsidRPr="00D23C6D" w:rsidRDefault="004F1706" w:rsidP="00773437">
      <w:pPr>
        <w:pStyle w:val="BodyTextParagraph"/>
        <w:numPr>
          <w:ilvl w:val="0"/>
          <w:numId w:val="35"/>
        </w:numPr>
        <w:rPr>
          <w:color w:val="FF0000"/>
        </w:rPr>
      </w:pPr>
      <w:r>
        <w:rPr>
          <w:color w:val="FF0000"/>
        </w:rPr>
        <w:t>CHALLENGES / METRICS/ INSIGHTS</w:t>
      </w:r>
      <w:commentRangeEnd w:id="110"/>
      <w:r w:rsidR="00C665B6" w:rsidRPr="00D23C6D">
        <w:rPr>
          <w:rStyle w:val="CommentReference"/>
          <w:color w:val="FF0000"/>
          <w:sz w:val="20"/>
          <w:szCs w:val="20"/>
        </w:rPr>
        <w:commentReference w:id="110"/>
      </w:r>
    </w:p>
    <w:p w14:paraId="57B6C11D" w14:textId="77777777" w:rsidR="004C0323" w:rsidRDefault="004C0323" w:rsidP="00CE7D58">
      <w:pPr>
        <w:pStyle w:val="BodyTextParagraph"/>
        <w:ind w:left="0"/>
      </w:pPr>
    </w:p>
    <w:p w14:paraId="457D7CCE" w14:textId="1BACC4D2" w:rsidR="004C0323" w:rsidRDefault="00DA4B29" w:rsidP="004C0323">
      <w:pPr>
        <w:pStyle w:val="Head1"/>
        <w:rPr>
          <w:ins w:id="111" w:author="Leonardo Carvalho" w:date="2026-01-12T16:36:00Z" w16du:dateUtc="2026-01-12T19:36:00Z"/>
        </w:rPr>
      </w:pPr>
      <w:r>
        <w:t>Phase 2:</w:t>
      </w:r>
      <w:r w:rsidR="004C0323">
        <w:t xml:space="preserve"> The</w:t>
      </w:r>
      <w:r w:rsidR="001275DD">
        <w:t xml:space="preserve"> </w:t>
      </w:r>
      <w:r w:rsidR="004C0323">
        <w:t>pivot to FMEA-based user journeys to align alerts with failure modes</w:t>
      </w:r>
    </w:p>
    <w:p w14:paraId="5DC4D15D" w14:textId="3205BE0A" w:rsidR="00280F0D" w:rsidRDefault="00280F0D" w:rsidP="00280F0D">
      <w:pPr>
        <w:pStyle w:val="BodyTextParagraph"/>
      </w:pPr>
      <w:r>
        <w:t xml:space="preserve">Following the validation of the Proof of Concept in Phase 1, specific challenges needed to be addressed to achieve scalability. The objective was to expand the scope from </w:t>
      </w:r>
      <w:r w:rsidRPr="006D4407">
        <w:rPr>
          <w:highlight w:val="yellow"/>
        </w:rPr>
        <w:t>XXX assets and XX</w:t>
      </w:r>
      <w:r w:rsidR="005B46B3">
        <w:rPr>
          <w:highlight w:val="yellow"/>
        </w:rPr>
        <w:t xml:space="preserve"> </w:t>
      </w:r>
      <w:r w:rsidRPr="006D4407">
        <w:rPr>
          <w:highlight w:val="yellow"/>
        </w:rPr>
        <w:t>sensors to YYY assets and XXX</w:t>
      </w:r>
      <w:r>
        <w:t xml:space="preserve"> sensors.</w:t>
      </w:r>
    </w:p>
    <w:p w14:paraId="5B2FC1CE" w14:textId="63436258" w:rsidR="00611537" w:rsidRDefault="00611537" w:rsidP="00280F0D">
      <w:pPr>
        <w:pStyle w:val="BodyTextParagraph"/>
      </w:pPr>
      <w:r>
        <w:t>Initial attempts to expand scope revealed the necessity of a data contextualization layer. Because multiple models often needed to access the same sensor on the same equipment, the development team was forced to manually map sensors for each instance. This resulted in excessive hard-coded information, making it difficult to audit whether the correct sensors were being utilized.</w:t>
      </w:r>
    </w:p>
    <w:p w14:paraId="16F3BB10" w14:textId="72A97908" w:rsidR="00A34C71" w:rsidRPr="005F0265" w:rsidRDefault="00280F0D" w:rsidP="00280F0D">
      <w:pPr>
        <w:pStyle w:val="BodyTextParagraph"/>
        <w:rPr>
          <w:ins w:id="112" w:author="Leonardo Carvalho" w:date="2026-01-12T16:36:00Z" w16du:dateUtc="2026-01-12T19:36:00Z"/>
          <w:color w:val="FFC000" w:themeColor="accent4"/>
        </w:rPr>
      </w:pPr>
      <w:r w:rsidRPr="005F0265">
        <w:rPr>
          <w:color w:val="FFC000" w:themeColor="accent4"/>
        </w:rPr>
        <w:t>Consequently, the team applied the DTI methodology, conducting interviews and workshops with condition monitoring stakeholders to establish</w:t>
      </w:r>
      <w:r w:rsidR="00104A95" w:rsidRPr="005F0265">
        <w:rPr>
          <w:color w:val="FFC000" w:themeColor="accent4"/>
        </w:rPr>
        <w:t xml:space="preserve"> new</w:t>
      </w:r>
      <w:r w:rsidRPr="005F0265">
        <w:rPr>
          <w:color w:val="FFC000" w:themeColor="accent4"/>
        </w:rPr>
        <w:t xml:space="preserve"> 'what-if' scenarios</w:t>
      </w:r>
      <w:r w:rsidR="00611537">
        <w:rPr>
          <w:color w:val="FFC000" w:themeColor="accent4"/>
        </w:rPr>
        <w:t>.</w:t>
      </w:r>
    </w:p>
    <w:p w14:paraId="7DC4539C" w14:textId="37678D6C" w:rsidR="00A34C71" w:rsidRDefault="006320FF" w:rsidP="00A34C71">
      <w:pPr>
        <w:pStyle w:val="BodyTextParagraph"/>
        <w:rPr>
          <w:color w:val="FF0000"/>
        </w:rPr>
      </w:pPr>
      <w:ins w:id="113" w:author="Leonardo Carvalho" w:date="2026-01-12T16:36:00Z" w16du:dateUtc="2026-01-12T19:36:00Z">
        <w:r w:rsidRPr="004938E1">
          <w:rPr>
            <w:color w:val="FF0000"/>
            <w:rPrChange w:id="114" w:author="Leonardo Carvalho" w:date="2026-01-12T16:37:00Z" w16du:dateUtc="2026-01-12T19:37:00Z">
              <w:rPr/>
            </w:rPrChange>
          </w:rPr>
          <w:t>“</w:t>
        </w:r>
        <w:proofErr w:type="gramStart"/>
        <w:r w:rsidRPr="004938E1">
          <w:rPr>
            <w:color w:val="FF0000"/>
            <w:rPrChange w:id="115" w:author="Leonardo Carvalho" w:date="2026-01-12T16:37:00Z" w16du:dateUtc="2026-01-12T19:37:00Z">
              <w:rPr/>
            </w:rPrChange>
          </w:rPr>
          <w:t>what</w:t>
        </w:r>
        <w:proofErr w:type="gramEnd"/>
        <w:r w:rsidRPr="004938E1">
          <w:rPr>
            <w:color w:val="FF0000"/>
            <w:rPrChange w:id="116" w:author="Leonardo Carvalho" w:date="2026-01-12T16:37:00Z" w16du:dateUtc="2026-01-12T19:37:00Z">
              <w:rPr/>
            </w:rPrChange>
          </w:rPr>
          <w:t>-if”:</w:t>
        </w:r>
      </w:ins>
      <w:ins w:id="117" w:author="Leonardo Carvalho" w:date="2026-01-12T16:48:00Z" w16du:dateUtc="2026-01-12T19:48:00Z">
        <w:r w:rsidR="00B003D0">
          <w:rPr>
            <w:color w:val="FF0000"/>
          </w:rPr>
          <w:t xml:space="preserve"> Contextualization of assets data.</w:t>
        </w:r>
      </w:ins>
      <w:ins w:id="118" w:author="Leonardo Carvalho" w:date="2026-01-12T16:49:00Z" w16du:dateUtc="2026-01-12T19:49:00Z">
        <w:r w:rsidR="00B003D0">
          <w:rPr>
            <w:color w:val="FF0000"/>
          </w:rPr>
          <w:t xml:space="preserve"> / Failure Mode Analysis to drive </w:t>
        </w:r>
      </w:ins>
      <w:r w:rsidR="00800E45">
        <w:rPr>
          <w:color w:val="FF0000"/>
        </w:rPr>
        <w:t>models’</w:t>
      </w:r>
      <w:ins w:id="119" w:author="Leonardo Carvalho" w:date="2026-01-12T16:49:00Z" w16du:dateUtc="2026-01-12T19:49:00Z">
        <w:r w:rsidR="00B003D0">
          <w:rPr>
            <w:color w:val="FF0000"/>
          </w:rPr>
          <w:t xml:space="preserve"> development.</w:t>
        </w:r>
      </w:ins>
    </w:p>
    <w:p w14:paraId="55B4592B" w14:textId="480E685E" w:rsidR="009C2D27" w:rsidRDefault="009C2D27" w:rsidP="009C2D27">
      <w:pPr>
        <w:pStyle w:val="BodyTextParagraph"/>
        <w:numPr>
          <w:ilvl w:val="0"/>
          <w:numId w:val="37"/>
        </w:numPr>
      </w:pPr>
      <w:r>
        <w:t xml:space="preserve">What if we apply </w:t>
      </w:r>
      <w:proofErr w:type="gramStart"/>
      <w:r>
        <w:t>a Failure</w:t>
      </w:r>
      <w:proofErr w:type="gramEnd"/>
      <w:r>
        <w:t xml:space="preserve"> Mode and Causes Analysis (FMECA) methodology with subject matter experts to better understand possible detection scenarios already known by engineers?</w:t>
      </w:r>
    </w:p>
    <w:p w14:paraId="79D71135" w14:textId="427D22FF" w:rsidR="00104A95" w:rsidRDefault="00A71051" w:rsidP="00AB13F3">
      <w:pPr>
        <w:pStyle w:val="BodyTextParagraph"/>
        <w:numPr>
          <w:ilvl w:val="0"/>
          <w:numId w:val="37"/>
        </w:numPr>
      </w:pPr>
      <w:r w:rsidRPr="002C2598">
        <w:t xml:space="preserve">What if </w:t>
      </w:r>
      <w:r w:rsidR="002C2598">
        <w:t xml:space="preserve">all data consumed by the </w:t>
      </w:r>
      <w:r w:rsidR="00842B98">
        <w:t xml:space="preserve">models comes from a </w:t>
      </w:r>
      <w:r w:rsidR="00C91350">
        <w:t xml:space="preserve">data </w:t>
      </w:r>
      <w:proofErr w:type="gramStart"/>
      <w:r w:rsidR="00C91350">
        <w:t>organization layer</w:t>
      </w:r>
      <w:proofErr w:type="gramEnd"/>
      <w:r w:rsidR="00C91350">
        <w:t xml:space="preserve"> </w:t>
      </w:r>
      <w:r w:rsidR="00AB13F3">
        <w:t xml:space="preserve">that </w:t>
      </w:r>
      <w:r w:rsidR="00970089">
        <w:t>contextualizes</w:t>
      </w:r>
      <w:r w:rsidR="00AB13F3">
        <w:t xml:space="preserve"> data and </w:t>
      </w:r>
      <w:r w:rsidR="00EB18CC">
        <w:t>serves</w:t>
      </w:r>
      <w:r w:rsidR="00AB13F3">
        <w:t xml:space="preserve"> it to models </w:t>
      </w:r>
      <w:r w:rsidR="00970089">
        <w:t>and</w:t>
      </w:r>
      <w:r w:rsidR="00AB13F3">
        <w:t xml:space="preserve"> for users?</w:t>
      </w:r>
    </w:p>
    <w:p w14:paraId="6BF6A662" w14:textId="051EFBC3" w:rsidR="0088636F" w:rsidRPr="002C2598" w:rsidRDefault="00357B40" w:rsidP="00357B40">
      <w:pPr>
        <w:pStyle w:val="BodyTextParagraph"/>
        <w:numPr>
          <w:ilvl w:val="0"/>
          <w:numId w:val="37"/>
        </w:numPr>
      </w:pPr>
      <w:r>
        <w:t xml:space="preserve">What if the </w:t>
      </w:r>
      <w:r w:rsidR="00EA19B0">
        <w:t xml:space="preserve">assets contextualized data and the FMECA analysis </w:t>
      </w:r>
      <w:r w:rsidR="00D57562">
        <w:t xml:space="preserve">is used to reduce the effort </w:t>
      </w:r>
      <w:r w:rsidR="00E32F2C">
        <w:t>of the user in the diagnosis phase?</w:t>
      </w:r>
    </w:p>
    <w:p w14:paraId="492BD784" w14:textId="3FFC58B0" w:rsidR="00162744" w:rsidRDefault="00162744" w:rsidP="00162744">
      <w:pPr>
        <w:pStyle w:val="BodyTextParagraph"/>
        <w:rPr>
          <w:color w:val="FF0000"/>
        </w:rPr>
      </w:pPr>
    </w:p>
    <w:p w14:paraId="4EE9C2F0" w14:textId="416BB9F1" w:rsidR="00611537" w:rsidRPr="002F5F61" w:rsidRDefault="000D1288" w:rsidP="00611537">
      <w:pPr>
        <w:pStyle w:val="BodyTextParagraph"/>
      </w:pPr>
      <w:r>
        <w:rPr>
          <w:color w:val="FF0000"/>
        </w:rPr>
        <w:t>Hypothesis 1:</w:t>
      </w:r>
      <w:r w:rsidRPr="004834A3">
        <w:t xml:space="preserve"> </w:t>
      </w:r>
      <w:proofErr w:type="gramStart"/>
      <w:r w:rsidR="000669B7" w:rsidRPr="004834A3">
        <w:t>In order to</w:t>
      </w:r>
      <w:proofErr w:type="gramEnd"/>
      <w:r w:rsidR="000669B7" w:rsidRPr="004834A3">
        <w:t xml:space="preserve"> address the major problem identified in phase one related to “</w:t>
      </w:r>
      <w:r w:rsidR="007274BD" w:rsidRPr="004834A3">
        <w:t xml:space="preserve">low </w:t>
      </w:r>
      <w:r w:rsidR="000669B7" w:rsidRPr="004834A3">
        <w:t>precision” (quantity of false alarms), it was</w:t>
      </w:r>
      <w:r w:rsidR="007274BD" w:rsidRPr="004834A3">
        <w:t xml:space="preserve"> </w:t>
      </w:r>
      <w:r w:rsidR="004C54D7">
        <w:t>observed</w:t>
      </w:r>
      <w:r w:rsidR="007274BD" w:rsidRPr="004834A3">
        <w:t xml:space="preserve"> by the user interviews that the proper definition of what should be</w:t>
      </w:r>
      <w:r w:rsidR="00FA421F" w:rsidRPr="004834A3">
        <w:t xml:space="preserve"> </w:t>
      </w:r>
      <w:r w:rsidR="00404B84" w:rsidRPr="004834A3">
        <w:t>a</w:t>
      </w:r>
      <w:r w:rsidR="002360AF">
        <w:t xml:space="preserve"> useful</w:t>
      </w:r>
      <w:r w:rsidR="007274BD" w:rsidRPr="004834A3">
        <w:t xml:space="preserve"> </w:t>
      </w:r>
      <w:r w:rsidR="00FA421F" w:rsidRPr="004834A3">
        <w:t>alarm</w:t>
      </w:r>
      <w:r w:rsidR="007274BD" w:rsidRPr="004834A3">
        <w:t xml:space="preserve"> </w:t>
      </w:r>
      <w:r w:rsidR="00BF65E7">
        <w:t>was missing.</w:t>
      </w:r>
      <w:r w:rsidR="00FA421F" w:rsidRPr="00C33867">
        <w:t xml:space="preserve"> This </w:t>
      </w:r>
      <w:r w:rsidR="00AA77D7" w:rsidRPr="00C33867">
        <w:t xml:space="preserve">lack of clear </w:t>
      </w:r>
      <w:r w:rsidR="00AA77D7" w:rsidRPr="002F5F61">
        <w:t xml:space="preserve">definition creates a gap between what was being developed </w:t>
      </w:r>
      <w:r w:rsidR="00514617" w:rsidRPr="002F5F61">
        <w:t xml:space="preserve">by the project </w:t>
      </w:r>
      <w:r w:rsidR="004834A3" w:rsidRPr="002F5F61">
        <w:t xml:space="preserve">and what will </w:t>
      </w:r>
      <w:r w:rsidR="0031516B" w:rsidRPr="002F5F61">
        <w:t>be</w:t>
      </w:r>
      <w:r w:rsidR="004834A3" w:rsidRPr="002F5F61">
        <w:t xml:space="preserve"> useful for end-user.</w:t>
      </w:r>
    </w:p>
    <w:p w14:paraId="4A0CF941" w14:textId="26517502" w:rsidR="002360AF" w:rsidRDefault="00E42B3C" w:rsidP="00611537">
      <w:pPr>
        <w:pStyle w:val="BodyTextParagraph"/>
      </w:pPr>
      <w:r w:rsidRPr="002F5F61">
        <w:t>A</w:t>
      </w:r>
      <w:r w:rsidR="00AF1C8E" w:rsidRPr="002F5F61">
        <w:t xml:space="preserve"> typical </w:t>
      </w:r>
      <w:r w:rsidR="002360AF" w:rsidRPr="002F5F61">
        <w:t>example</w:t>
      </w:r>
      <w:r w:rsidR="00514617" w:rsidRPr="002F5F61">
        <w:t xml:space="preserve"> is</w:t>
      </w:r>
      <w:r w:rsidR="002360AF" w:rsidRPr="002F5F61">
        <w:t xml:space="preserve">, </w:t>
      </w:r>
      <w:proofErr w:type="gramStart"/>
      <w:r w:rsidR="00C5190F" w:rsidRPr="002F5F61">
        <w:t>an</w:t>
      </w:r>
      <w:proofErr w:type="gramEnd"/>
      <w:r w:rsidR="00C5190F" w:rsidRPr="002F5F61">
        <w:t xml:space="preserve"> </w:t>
      </w:r>
      <w:proofErr w:type="gramStart"/>
      <w:r w:rsidR="00514617" w:rsidRPr="002F5F61">
        <w:t>slightly</w:t>
      </w:r>
      <w:proofErr w:type="gramEnd"/>
      <w:r w:rsidR="00C5190F" w:rsidRPr="002F5F61">
        <w:t xml:space="preserve"> increase in centrifugal pump vibration that the data driven model has not seen in training data was raised as </w:t>
      </w:r>
      <w:r w:rsidR="005C616F" w:rsidRPr="002F5F61">
        <w:t>an</w:t>
      </w:r>
      <w:r w:rsidR="00C5190F" w:rsidRPr="002F5F61">
        <w:t xml:space="preserve"> alarm. But after the subject </w:t>
      </w:r>
      <w:r w:rsidR="00514617" w:rsidRPr="002F5F61">
        <w:t>matter</w:t>
      </w:r>
      <w:r w:rsidR="00C5190F" w:rsidRPr="002F5F61">
        <w:t xml:space="preserve"> specialist evaluation, it was </w:t>
      </w:r>
      <w:r w:rsidR="0093063D">
        <w:t>reported</w:t>
      </w:r>
      <w:r w:rsidR="00C5190F" w:rsidRPr="002F5F61">
        <w:t xml:space="preserve"> that </w:t>
      </w:r>
      <w:r w:rsidR="006F1EFF">
        <w:t>the increased vibration could be justified by a</w:t>
      </w:r>
      <w:r w:rsidR="00C5190F" w:rsidRPr="002F5F61">
        <w:t xml:space="preserve"> significant pump flow </w:t>
      </w:r>
      <w:r w:rsidR="006F1EFF" w:rsidRPr="002F5F61">
        <w:t xml:space="preserve">temporarily </w:t>
      </w:r>
      <w:r w:rsidR="00C5190F" w:rsidRPr="002F5F61">
        <w:t xml:space="preserve">reduction </w:t>
      </w:r>
      <w:r w:rsidR="006F1EFF">
        <w:t>induced b</w:t>
      </w:r>
      <w:r w:rsidR="00C5190F" w:rsidRPr="002F5F61">
        <w:t xml:space="preserve">y </w:t>
      </w:r>
      <w:r w:rsidR="006F1EFF">
        <w:t>process requirement changes</w:t>
      </w:r>
      <w:r w:rsidR="00C5190F" w:rsidRPr="002F5F61">
        <w:t xml:space="preserve">. In </w:t>
      </w:r>
      <w:r w:rsidR="002C6211">
        <w:t>such</w:t>
      </w:r>
      <w:r w:rsidR="00C5190F" w:rsidRPr="002F5F61">
        <w:t xml:space="preserve"> case, </w:t>
      </w:r>
      <w:r w:rsidR="00514617" w:rsidRPr="002F5F61">
        <w:t>besides</w:t>
      </w:r>
      <w:r w:rsidR="00AF1C8E" w:rsidRPr="002F5F61">
        <w:t xml:space="preserve"> the vibration has increased, it is not directly related to </w:t>
      </w:r>
      <w:r w:rsidR="002C6211">
        <w:t>the identification of</w:t>
      </w:r>
      <w:r w:rsidR="00AF1C8E" w:rsidRPr="002F5F61">
        <w:t xml:space="preserve"> Vibration failure mode and should not be alarming</w:t>
      </w:r>
      <w:r w:rsidR="002C6211">
        <w:t>.</w:t>
      </w:r>
    </w:p>
    <w:p w14:paraId="548BF8CD" w14:textId="77777777" w:rsidR="00810BA5" w:rsidRDefault="0062041C" w:rsidP="00611537">
      <w:pPr>
        <w:pStyle w:val="BodyTextParagraph"/>
      </w:pPr>
      <w:r>
        <w:t>To avoid this kind of situation</w:t>
      </w:r>
      <w:r w:rsidR="00B45A4F">
        <w:t xml:space="preserve">, </w:t>
      </w:r>
      <w:r w:rsidR="00CA0471">
        <w:t xml:space="preserve">several workshops were </w:t>
      </w:r>
      <w:r w:rsidR="00BD6231">
        <w:t>conducted</w:t>
      </w:r>
      <w:r w:rsidR="00CA0471">
        <w:t xml:space="preserve"> with subject </w:t>
      </w:r>
      <w:r w:rsidR="004B0A27">
        <w:t>matter</w:t>
      </w:r>
      <w:r w:rsidR="00CA0471">
        <w:t xml:space="preserve"> experts</w:t>
      </w:r>
      <w:r w:rsidR="00055149">
        <w:t xml:space="preserve"> to capture </w:t>
      </w:r>
      <w:r w:rsidR="001F1CA4">
        <w:t xml:space="preserve">their </w:t>
      </w:r>
      <w:r w:rsidR="0082323D">
        <w:t xml:space="preserve">knowledge and expertise on </w:t>
      </w:r>
      <w:r w:rsidR="007F7042">
        <w:t xml:space="preserve">what kind of issues should be alarming and </w:t>
      </w:r>
      <w:r w:rsidR="00F75348">
        <w:t xml:space="preserve">what information the alarm should </w:t>
      </w:r>
      <w:r w:rsidR="00CC5EBD">
        <w:t>contain to expedite their diagnosis phase</w:t>
      </w:r>
      <w:r w:rsidR="004407F1">
        <w:t>.</w:t>
      </w:r>
    </w:p>
    <w:p w14:paraId="49A0927A" w14:textId="3C5A14A0" w:rsidR="00810BA5" w:rsidRDefault="00810BA5" w:rsidP="00611537">
      <w:pPr>
        <w:pStyle w:val="BodyTextParagraph"/>
      </w:pPr>
      <w:r>
        <w:t xml:space="preserve">FMECA methodology and workshops </w:t>
      </w:r>
      <w:r w:rsidR="0044424F">
        <w:t>were</w:t>
      </w:r>
      <w:r>
        <w:t xml:space="preserve"> strongly inspired in ISO 13379 series.</w:t>
      </w:r>
    </w:p>
    <w:p w14:paraId="7ED4C67B" w14:textId="794E3DAA" w:rsidR="0062041C" w:rsidRPr="002F5F61" w:rsidRDefault="004407F1" w:rsidP="0048492C">
      <w:pPr>
        <w:pStyle w:val="BodyTextParagraph"/>
        <w:ind w:left="0"/>
      </w:pPr>
      <w:r>
        <w:br/>
      </w:r>
      <w:r>
        <w:br/>
      </w:r>
      <w:r w:rsidR="00FC082F" w:rsidRPr="00FC082F">
        <w:drawing>
          <wp:inline distT="0" distB="0" distL="0" distR="0" wp14:anchorId="5FB27A2E" wp14:editId="5D8AE58B">
            <wp:extent cx="4085155" cy="2338029"/>
            <wp:effectExtent l="0" t="0" r="0" b="5715"/>
            <wp:docPr id="148686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51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1983" cy="2341937"/>
                    </a:xfrm>
                    <a:prstGeom prst="rect">
                      <a:avLst/>
                    </a:prstGeom>
                  </pic:spPr>
                </pic:pic>
              </a:graphicData>
            </a:graphic>
          </wp:inline>
        </w:drawing>
      </w:r>
      <w:r>
        <w:br/>
      </w:r>
      <w:r w:rsidR="00BE794F" w:rsidRPr="00BE794F">
        <w:drawing>
          <wp:inline distT="0" distB="0" distL="0" distR="0" wp14:anchorId="7E19D424" wp14:editId="63A10B54">
            <wp:extent cx="3990340" cy="2301465"/>
            <wp:effectExtent l="0" t="0" r="0" b="3810"/>
            <wp:docPr id="1364933391" name="Picture 1" descr="A diagram of a tree with r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33391" name="Picture 1" descr="A diagram of a tree with roots&#10;&#10;AI-generated content may be incorrect."/>
                    <pic:cNvPicPr/>
                  </pic:nvPicPr>
                  <pic:blipFill>
                    <a:blip r:embed="rId15"/>
                    <a:stretch>
                      <a:fillRect/>
                    </a:stretch>
                  </pic:blipFill>
                  <pic:spPr>
                    <a:xfrm>
                      <a:off x="0" y="0"/>
                      <a:ext cx="4004510" cy="2309638"/>
                    </a:xfrm>
                    <a:prstGeom prst="rect">
                      <a:avLst/>
                    </a:prstGeom>
                  </pic:spPr>
                </pic:pic>
              </a:graphicData>
            </a:graphic>
          </wp:inline>
        </w:drawing>
      </w:r>
    </w:p>
    <w:p w14:paraId="6EB87B7F" w14:textId="78E859EF" w:rsidR="00E2694B" w:rsidRDefault="00E2694B" w:rsidP="00162744">
      <w:pPr>
        <w:pStyle w:val="BodyTextParagraph"/>
        <w:rPr>
          <w:color w:val="FF0000"/>
        </w:rPr>
      </w:pPr>
    </w:p>
    <w:p w14:paraId="749A8BC0" w14:textId="77777777" w:rsidR="000D1288" w:rsidRPr="004938E1" w:rsidRDefault="000D1288" w:rsidP="00162744">
      <w:pPr>
        <w:pStyle w:val="BodyTextParagraph"/>
        <w:rPr>
          <w:ins w:id="120" w:author="Leonardo Carvalho" w:date="2026-01-12T16:36:00Z" w16du:dateUtc="2026-01-12T19:36:00Z"/>
          <w:color w:val="FF0000"/>
          <w:rPrChange w:id="121" w:author="Leonardo Carvalho" w:date="2026-01-12T16:37:00Z" w16du:dateUtc="2026-01-12T19:37:00Z">
            <w:rPr>
              <w:ins w:id="122" w:author="Leonardo Carvalho" w:date="2026-01-12T16:36:00Z" w16du:dateUtc="2026-01-12T19:36:00Z"/>
            </w:rPr>
          </w:rPrChange>
        </w:rPr>
      </w:pPr>
    </w:p>
    <w:p w14:paraId="3B31CE9B" w14:textId="1099063A" w:rsidR="009251EE" w:rsidRDefault="009251EE" w:rsidP="00A34C71">
      <w:pPr>
        <w:pStyle w:val="BodyTextParagraph"/>
        <w:rPr>
          <w:color w:val="FF0000"/>
        </w:rPr>
      </w:pPr>
      <w:commentRangeStart w:id="123"/>
      <w:r>
        <w:rPr>
          <w:color w:val="FF0000"/>
        </w:rPr>
        <w:t>Hypothesis 2:</w:t>
      </w:r>
      <w:r w:rsidR="00355755">
        <w:rPr>
          <w:color w:val="FF0000"/>
        </w:rPr>
        <w:t xml:space="preserve"> </w:t>
      </w:r>
      <w:commentRangeEnd w:id="123"/>
      <w:r w:rsidR="00AA24C0">
        <w:rPr>
          <w:rStyle w:val="CommentReference"/>
          <w:color w:val="FF0000"/>
          <w:sz w:val="20"/>
          <w:szCs w:val="20"/>
        </w:rPr>
        <w:commentReference w:id="123"/>
      </w:r>
    </w:p>
    <w:p w14:paraId="6A9E555D" w14:textId="77777777" w:rsidR="00D748AA" w:rsidRPr="00D748AA" w:rsidRDefault="00D748AA" w:rsidP="00D748AA">
      <w:pPr>
        <w:pStyle w:val="BodyTextParagraph"/>
        <w:rPr>
          <w:ins w:id="124" w:author="Leonardo Carvalho" w:date="2026-01-14T10:55:00Z"/>
        </w:rPr>
      </w:pPr>
      <w:ins w:id="125" w:author="Leonardo Carvalho" w:date="2026-01-14T10:55:00Z">
        <w:r w:rsidRPr="00D748AA">
          <w:t xml:space="preserve">While Hypothesis 1 addressed the </w:t>
        </w:r>
        <w:r w:rsidRPr="00D748AA">
          <w:rPr>
            <w:i/>
            <w:iCs/>
          </w:rPr>
          <w:t>quality</w:t>
        </w:r>
        <w:r w:rsidRPr="00D748AA">
          <w:t xml:space="preserve"> of the alerts, Hypothesis 2 addressed the </w:t>
        </w:r>
        <w:r w:rsidRPr="00D748AA">
          <w:rPr>
            <w:i/>
            <w:iCs/>
          </w:rPr>
          <w:t>scalability</w:t>
        </w:r>
        <w:r w:rsidRPr="00D748AA">
          <w:t xml:space="preserve"> of the deployment. As the program prepared to expand from a pilot scope to fleet-wide monitoring, structural bottlenecks in the data architecture became apparent.</w:t>
        </w:r>
      </w:ins>
    </w:p>
    <w:p w14:paraId="573DB304" w14:textId="7139E641" w:rsidR="00D748AA" w:rsidRPr="00D748AA" w:rsidRDefault="00D748AA" w:rsidP="00D748AA">
      <w:pPr>
        <w:pStyle w:val="BodyTextParagraph"/>
        <w:rPr>
          <w:ins w:id="126" w:author="Leonardo Carvalho" w:date="2026-01-14T10:55:00Z"/>
        </w:rPr>
      </w:pPr>
      <w:ins w:id="127" w:author="Leonardo Carvalho" w:date="2026-01-14T10:55:00Z">
        <w:r w:rsidRPr="00D748AA">
          <w:t xml:space="preserve">In Phase 1, the system utilized a "flat" architecture characterized by Direct Tag Binding. As illustrated in </w:t>
        </w:r>
        <w:r w:rsidRPr="00FB512D">
          <w:rPr>
            <w:b/>
            <w:bCs/>
            <w:color w:val="FF0000"/>
            <w:rPrChange w:id="128" w:author="Leonardo Carvalho" w:date="2026-01-14T10:58:00Z" w16du:dateUtc="2026-01-14T13:58:00Z">
              <w:rPr>
                <w:b/>
                <w:bCs/>
              </w:rPr>
            </w:rPrChange>
          </w:rPr>
          <w:t>Fig. 3 (A)</w:t>
        </w:r>
        <w:r w:rsidRPr="00FB512D">
          <w:rPr>
            <w:color w:val="FF0000"/>
            <w:rPrChange w:id="129" w:author="Leonardo Carvalho" w:date="2026-01-14T10:58:00Z" w16du:dateUtc="2026-01-14T13:58:00Z">
              <w:rPr/>
            </w:rPrChange>
          </w:rPr>
          <w:t xml:space="preserve">, </w:t>
        </w:r>
        <w:r w:rsidRPr="00D748AA">
          <w:t>analytical models were connected directly to raw sensor tags (e.g., 40_TI_1434.PV) within the historian database.</w:t>
        </w:r>
      </w:ins>
    </w:p>
    <w:p w14:paraId="75097F4F" w14:textId="77777777" w:rsidR="00D748AA" w:rsidRPr="00D748AA" w:rsidRDefault="00D748AA" w:rsidP="00D748AA">
      <w:pPr>
        <w:pStyle w:val="BodyTextParagraph"/>
        <w:rPr>
          <w:ins w:id="130" w:author="Leonardo Carvalho" w:date="2026-01-14T10:55:00Z"/>
        </w:rPr>
      </w:pPr>
      <w:ins w:id="131" w:author="Leonardo Carvalho" w:date="2026-01-14T10:55:00Z">
        <w:r w:rsidRPr="00D748AA">
          <w:t>This approach presented significant friction during expansion:</w:t>
        </w:r>
      </w:ins>
    </w:p>
    <w:p w14:paraId="0865F842" w14:textId="1D41124A" w:rsidR="00D748AA" w:rsidRPr="00D748AA" w:rsidRDefault="00D748AA" w:rsidP="00D748AA">
      <w:pPr>
        <w:pStyle w:val="BodyTextParagraph"/>
        <w:numPr>
          <w:ilvl w:val="0"/>
          <w:numId w:val="40"/>
        </w:numPr>
        <w:rPr>
          <w:ins w:id="132" w:author="Leonardo Carvalho" w:date="2026-01-14T10:55:00Z"/>
        </w:rPr>
      </w:pPr>
      <w:ins w:id="133" w:author="Leonardo Carvalho" w:date="2026-01-14T10:55:00Z">
        <w:r w:rsidRPr="00D748AA">
          <w:t xml:space="preserve">Developing a model for "Compressor A" required a data scientist to manually locate specific tags and </w:t>
        </w:r>
        <w:proofErr w:type="gramStart"/>
        <w:r w:rsidRPr="00D748AA">
          <w:t>hard-code</w:t>
        </w:r>
        <w:proofErr w:type="gramEnd"/>
        <w:r w:rsidRPr="00D748AA">
          <w:t xml:space="preserve"> them into the algorithm.</w:t>
        </w:r>
      </w:ins>
    </w:p>
    <w:p w14:paraId="4AF1A782" w14:textId="2E05891F" w:rsidR="00D748AA" w:rsidRPr="00D748AA" w:rsidRDefault="00D748AA" w:rsidP="00D748AA">
      <w:pPr>
        <w:pStyle w:val="BodyTextParagraph"/>
        <w:numPr>
          <w:ilvl w:val="0"/>
          <w:numId w:val="40"/>
        </w:numPr>
        <w:rPr>
          <w:ins w:id="134" w:author="Leonardo Carvalho" w:date="2026-01-14T10:55:00Z"/>
        </w:rPr>
      </w:pPr>
      <w:ins w:id="135" w:author="Leonardo Carvalho" w:date="2026-01-14T10:55:00Z">
        <w:r w:rsidRPr="00D748AA">
          <w:t>Deploying the same model to "Compressor B" was not a simple replication. Because tag nomenclature often varies between assets (and even more so between different FPSOs), engineers had to manually map new tags (e.g., 40_TI_1433.PV) for every new instance.</w:t>
        </w:r>
      </w:ins>
    </w:p>
    <w:p w14:paraId="33B41486" w14:textId="383C6AAB" w:rsidR="00D748AA" w:rsidRPr="00D748AA" w:rsidRDefault="00D748AA" w:rsidP="00D748AA">
      <w:pPr>
        <w:pStyle w:val="BodyTextParagraph"/>
        <w:numPr>
          <w:ilvl w:val="0"/>
          <w:numId w:val="40"/>
        </w:numPr>
        <w:rPr>
          <w:ins w:id="136" w:author="Leonardo Carvalho" w:date="2026-01-14T10:55:00Z"/>
        </w:rPr>
      </w:pPr>
      <w:ins w:id="137" w:author="Leonardo Carvalho" w:date="2026-01-14T10:55:00Z">
        <w:r w:rsidRPr="00D748AA">
          <w:t>If a sensor was replaced and the tag name changed in the PIMS, the hard-coded link would break, causing model failure.</w:t>
        </w:r>
      </w:ins>
    </w:p>
    <w:p w14:paraId="1E841A8B" w14:textId="77777777" w:rsidR="00D748AA" w:rsidRPr="00D748AA" w:rsidRDefault="00D748AA" w:rsidP="00D748AA">
      <w:pPr>
        <w:pStyle w:val="BodyTextParagraph"/>
        <w:rPr>
          <w:ins w:id="138" w:author="Leonardo Carvalho" w:date="2026-01-14T10:55:00Z"/>
        </w:rPr>
      </w:pPr>
      <w:ins w:id="139" w:author="Leonardo Carvalho" w:date="2026-01-14T10:55:00Z">
        <w:r w:rsidRPr="00D748AA">
          <w:t>This linear relationship between engineering effort and asset count meant that scaling to thousands of assets would require an unsustainable amount of manual configuration.</w:t>
        </w:r>
      </w:ins>
    </w:p>
    <w:p w14:paraId="4CFB135F" w14:textId="0FA2B367" w:rsidR="00D748AA" w:rsidRPr="00D748AA" w:rsidRDefault="00D748AA" w:rsidP="00D748AA">
      <w:pPr>
        <w:pStyle w:val="BodyTextParagraph"/>
        <w:rPr>
          <w:ins w:id="140" w:author="Leonardo Carvalho" w:date="2026-01-14T10:55:00Z"/>
        </w:rPr>
      </w:pPr>
      <w:ins w:id="141" w:author="Leonardo Carvalho" w:date="2026-01-14T10:55:00Z">
        <w:r w:rsidRPr="00D748AA">
          <w:t>To resolve this, the team tested the following "What if" scenario:</w:t>
        </w:r>
      </w:ins>
    </w:p>
    <w:p w14:paraId="57230B49" w14:textId="77777777" w:rsidR="00D748AA" w:rsidRPr="00D748AA" w:rsidRDefault="00D748AA" w:rsidP="00D748AA">
      <w:pPr>
        <w:pStyle w:val="BodyTextParagraph"/>
        <w:rPr>
          <w:ins w:id="142" w:author="Leonardo Carvalho" w:date="2026-01-14T10:55:00Z"/>
        </w:rPr>
      </w:pPr>
      <w:ins w:id="143" w:author="Leonardo Carvalho" w:date="2026-01-14T10:55:00Z">
        <w:r w:rsidRPr="00D748AA">
          <w:rPr>
            <w:i/>
            <w:iCs/>
          </w:rPr>
          <w:t>“What if all data consumed by the models comes from a data organization layer that contextualizes data, decoupling the analytical logic from the raw database?”</w:t>
        </w:r>
      </w:ins>
    </w:p>
    <w:p w14:paraId="7674DF4F" w14:textId="77777777" w:rsidR="00D748AA" w:rsidRPr="00D748AA" w:rsidRDefault="00D748AA" w:rsidP="00D748AA">
      <w:pPr>
        <w:pStyle w:val="BodyTextParagraph"/>
        <w:rPr>
          <w:ins w:id="144" w:author="Leonardo Carvalho" w:date="2026-01-14T10:55:00Z"/>
        </w:rPr>
      </w:pPr>
      <w:ins w:id="145" w:author="Leonardo Carvalho" w:date="2026-01-14T10:55:00Z">
        <w:r w:rsidRPr="00D748AA">
          <w:t xml:space="preserve">This hypothesis drove the transition to an </w:t>
        </w:r>
        <w:r w:rsidRPr="00D748AA">
          <w:rPr>
            <w:b/>
            <w:bCs/>
          </w:rPr>
          <w:t>Asset-Centric Data Model</w:t>
        </w:r>
        <w:r w:rsidRPr="00D748AA">
          <w:t xml:space="preserve">, introducing an abstraction layer between the raw data and the models, as shown in </w:t>
        </w:r>
        <w:r w:rsidRPr="0057205B">
          <w:rPr>
            <w:b/>
            <w:bCs/>
            <w:color w:val="FF0000"/>
            <w:rPrChange w:id="146" w:author="Leonardo Carvalho" w:date="2026-01-14T10:57:00Z" w16du:dateUtc="2026-01-14T13:57:00Z">
              <w:rPr>
                <w:b/>
                <w:bCs/>
              </w:rPr>
            </w:rPrChange>
          </w:rPr>
          <w:t>Fig. 3 (B)</w:t>
        </w:r>
        <w:r w:rsidRPr="0057205B">
          <w:rPr>
            <w:color w:val="FF0000"/>
            <w:rPrChange w:id="147" w:author="Leonardo Carvalho" w:date="2026-01-14T10:57:00Z" w16du:dateUtc="2026-01-14T13:57:00Z">
              <w:rPr/>
            </w:rPrChange>
          </w:rPr>
          <w:t xml:space="preserve">. </w:t>
        </w:r>
        <w:r w:rsidRPr="00D748AA">
          <w:t>This semantic layer functions through a two-step process:</w:t>
        </w:r>
      </w:ins>
    </w:p>
    <w:p w14:paraId="7CA7DA33" w14:textId="1171A636" w:rsidR="00D748AA" w:rsidRPr="00D748AA" w:rsidRDefault="00D748AA" w:rsidP="00D748AA">
      <w:pPr>
        <w:pStyle w:val="BodyTextParagraph"/>
        <w:numPr>
          <w:ilvl w:val="0"/>
          <w:numId w:val="41"/>
        </w:numPr>
        <w:rPr>
          <w:ins w:id="148" w:author="Leonardo Carvalho" w:date="2026-01-14T10:55:00Z"/>
        </w:rPr>
      </w:pPr>
      <w:ins w:id="149" w:author="Leonardo Carvalho" w:date="2026-01-14T10:55:00Z">
        <w:r w:rsidRPr="00D748AA">
          <w:t>Raw, cryptic tags are mapped once to a standardized "Asset Template." For example, tag 40_TI_1434.PV is mapped to the standard attribute "Radial Bearing Temp. DE" (Drive End) within the Compressor class.</w:t>
        </w:r>
      </w:ins>
    </w:p>
    <w:p w14:paraId="4E6AC426" w14:textId="636E4907" w:rsidR="00D748AA" w:rsidRPr="00D748AA" w:rsidRDefault="00D748AA" w:rsidP="00D748AA">
      <w:pPr>
        <w:pStyle w:val="BodyTextParagraph"/>
        <w:numPr>
          <w:ilvl w:val="0"/>
          <w:numId w:val="41"/>
        </w:numPr>
        <w:rPr>
          <w:ins w:id="150" w:author="Leonardo Carvalho" w:date="2026-01-14T10:55:00Z"/>
        </w:rPr>
      </w:pPr>
      <w:ins w:id="151" w:author="Leonardo Carvalho" w:date="2026-01-14T10:55:00Z">
        <w:r w:rsidRPr="00D748AA">
          <w:t>The analytical models are re-written to ingest the standard attribute ("Radial Bearing Temp") rather than a specific tag number.</w:t>
        </w:r>
      </w:ins>
    </w:p>
    <w:p w14:paraId="70F3B5C0" w14:textId="776199F0" w:rsidR="00D748AA" w:rsidRPr="00D748AA" w:rsidRDefault="00D748AA" w:rsidP="00D748AA">
      <w:pPr>
        <w:pStyle w:val="BodyTextParagraph"/>
        <w:rPr>
          <w:ins w:id="152" w:author="Leonardo Carvalho" w:date="2026-01-14T10:55:00Z"/>
        </w:rPr>
      </w:pPr>
      <w:ins w:id="153" w:author="Leonardo Carvalho" w:date="2026-01-14T10:55:00Z">
        <w:r w:rsidRPr="00D748AA">
          <w:t>The implementation of the semantic layer fundamentally changed the deployment velocity. By decoupling the model logic from the data source, the program achieved:</w:t>
        </w:r>
      </w:ins>
    </w:p>
    <w:p w14:paraId="50907FAF" w14:textId="31542AE1" w:rsidR="00D748AA" w:rsidRPr="00D748AA" w:rsidRDefault="00D748AA" w:rsidP="00D748AA">
      <w:pPr>
        <w:pStyle w:val="BodyTextParagraph"/>
        <w:numPr>
          <w:ilvl w:val="0"/>
          <w:numId w:val="42"/>
        </w:numPr>
        <w:rPr>
          <w:ins w:id="154" w:author="Leonardo Carvalho" w:date="2026-01-14T10:55:00Z"/>
        </w:rPr>
      </w:pPr>
      <w:ins w:id="155" w:author="Leonardo Carvalho" w:date="2026-01-14T10:55:00Z">
        <w:r w:rsidRPr="00D748AA">
          <w:t>Models became "write once, deploy many." Once a model is defined for a class of equipment (e.g., Water Injection Pumps), it can be instantly instantiated across all assets that share that template, as the data mapping is handled upstream.</w:t>
        </w:r>
      </w:ins>
    </w:p>
    <w:p w14:paraId="527F3D02" w14:textId="3593815C" w:rsidR="00D748AA" w:rsidRPr="00D748AA" w:rsidRDefault="00D748AA" w:rsidP="00D748AA">
      <w:pPr>
        <w:pStyle w:val="BodyTextParagraph"/>
        <w:numPr>
          <w:ilvl w:val="0"/>
          <w:numId w:val="42"/>
        </w:numPr>
        <w:rPr>
          <w:ins w:id="156" w:author="Leonardo Carvalho" w:date="2026-01-14T10:55:00Z"/>
        </w:rPr>
      </w:pPr>
      <w:ins w:id="157" w:author="Leonardo Carvalho" w:date="2026-01-14T10:55:00Z">
        <w:r w:rsidRPr="00D748AA">
          <w:t>Changes to raw tags are managed in the semantic layer, leaving the model logic untouched and robust.</w:t>
        </w:r>
      </w:ins>
    </w:p>
    <w:p w14:paraId="6145C52D" w14:textId="6B47C53A" w:rsidR="00CE5F4F" w:rsidDel="007C48F1" w:rsidRDefault="00D748AA" w:rsidP="00DB1914">
      <w:pPr>
        <w:pStyle w:val="BodyTextParagraph"/>
        <w:numPr>
          <w:ilvl w:val="0"/>
          <w:numId w:val="42"/>
        </w:numPr>
        <w:ind w:left="426"/>
        <w:rPr>
          <w:del w:id="158" w:author="Leonardo Carvalho" w:date="2026-01-14T10:55:00Z" w16du:dateUtc="2026-01-14T13:55:00Z"/>
        </w:rPr>
        <w:pPrChange w:id="159" w:author="Leonardo Carvalho" w:date="2026-01-14T10:57:00Z" w16du:dateUtc="2026-01-14T13:57:00Z">
          <w:pPr>
            <w:pStyle w:val="BodyTextParagraph"/>
          </w:pPr>
        </w:pPrChange>
      </w:pPr>
      <w:ins w:id="160" w:author="Leonardo Carvalho" w:date="2026-01-14T10:55:00Z">
        <w:r w:rsidRPr="00D748AA">
          <w:t xml:space="preserve">This architecture shifted the </w:t>
        </w:r>
      </w:ins>
      <w:proofErr w:type="gramStart"/>
      <w:r w:rsidR="00724118">
        <w:t>developer</w:t>
      </w:r>
      <w:proofErr w:type="gramEnd"/>
      <w:ins w:id="161" w:author="Leonardo Carvalho" w:date="2026-01-14T10:55:00Z">
        <w:r w:rsidRPr="00D748AA">
          <w:t xml:space="preserve"> focus. Prior to this layer, </w:t>
        </w:r>
      </w:ins>
      <w:r w:rsidR="00724118">
        <w:t>developers</w:t>
      </w:r>
      <w:ins w:id="162" w:author="Leonardo Carvalho" w:date="2026-01-14T10:55:00Z">
        <w:r w:rsidRPr="00D748AA">
          <w:t xml:space="preserve"> spent an estimated 80% of their time searching for and mapping tags. With the semantic layer, this time is reallocated to value-added tasks such as failure mode analysis and model tuning.</w:t>
        </w:r>
      </w:ins>
      <w:del w:id="163" w:author="Leonardo Carvalho" w:date="2026-01-14T10:55:00Z" w16du:dateUtc="2026-01-14T13:55:00Z">
        <w:r w:rsidR="003073B4" w:rsidDel="007C48F1">
          <w:delText xml:space="preserve">When preparing to scale the solution to </w:delText>
        </w:r>
        <w:r w:rsidR="00840488" w:rsidDel="007C48F1">
          <w:delText>many</w:delText>
        </w:r>
        <w:r w:rsidR="003073B4" w:rsidDel="007C48F1">
          <w:delText xml:space="preserve"> more assets</w:delText>
        </w:r>
        <w:r w:rsidR="00746A58" w:rsidDel="007C48F1">
          <w:delText xml:space="preserve"> and more </w:delText>
        </w:r>
        <w:r w:rsidR="00B3565D" w:rsidDel="007C48F1">
          <w:delText xml:space="preserve">detection models, some bottenecks of execution rapdly start to </w:delText>
        </w:r>
        <w:r w:rsidR="00DA37DC" w:rsidDel="007C48F1">
          <w:delText xml:space="preserve">appear. It is the case of </w:delText>
        </w:r>
        <w:r w:rsidR="000B4B90" w:rsidRPr="00DB1914" w:rsidDel="007C48F1">
          <w:rPr>
            <w:b/>
            <w:bCs/>
          </w:rPr>
          <w:delText>Direct Tag Binding</w:delText>
        </w:r>
        <w:r w:rsidR="000B4B90" w:rsidRPr="000B4B90" w:rsidDel="007C48F1">
          <w:delText xml:space="preserve"> (the "old" or "hard" way) and </w:delText>
        </w:r>
        <w:r w:rsidR="000B4B90" w:rsidRPr="00DB1914" w:rsidDel="007C48F1">
          <w:rPr>
            <w:b/>
            <w:bCs/>
          </w:rPr>
          <w:delText>Asset-Centric Data Modeling</w:delText>
        </w:r>
        <w:r w:rsidR="000B4B90" w:rsidRPr="000B4B90" w:rsidDel="007C48F1">
          <w:delText xml:space="preserve"> (the "modern" or "scalable" way) in an Industrial IoT (IIoT) context.</w:delText>
        </w:r>
      </w:del>
    </w:p>
    <w:p w14:paraId="6ADD83E1" w14:textId="65C73136" w:rsidR="00D10C70" w:rsidRPr="00D10C70" w:rsidDel="007C48F1" w:rsidRDefault="00DE09C8" w:rsidP="00DB1914">
      <w:pPr>
        <w:pStyle w:val="BodyTextParagraph"/>
        <w:ind w:left="426"/>
        <w:rPr>
          <w:del w:id="164" w:author="Leonardo Carvalho" w:date="2026-01-14T10:55:00Z" w16du:dateUtc="2026-01-14T13:55:00Z"/>
        </w:rPr>
        <w:pPrChange w:id="165" w:author="Leonardo Carvalho" w:date="2026-01-14T10:57:00Z" w16du:dateUtc="2026-01-14T13:57:00Z">
          <w:pPr>
            <w:pStyle w:val="BodyTextParagraph"/>
          </w:pPr>
        </w:pPrChange>
      </w:pPr>
      <w:del w:id="166" w:author="Leonardo Carvalho" w:date="2026-01-14T10:55:00Z" w16du:dateUtc="2026-01-14T13:55:00Z">
        <w:r w:rsidDel="007C48F1">
          <w:delText xml:space="preserve">The </w:delText>
        </w:r>
        <w:r w:rsidR="003D3B04" w:rsidDel="007C48F1">
          <w:delText>follow figure B</w:delText>
        </w:r>
        <w:r w:rsidDel="007C48F1">
          <w:delText xml:space="preserve"> illustrate the </w:delText>
        </w:r>
        <w:r w:rsidR="00895E2D" w:rsidDel="007C48F1">
          <w:delText>phase 1 situation (</w:delText>
        </w:r>
        <w:r w:rsidR="00DE44CE" w:rsidDel="007C48F1">
          <w:delText xml:space="preserve">direct tag binding) and </w:delText>
        </w:r>
        <w:r w:rsidR="00D10C70" w:rsidRPr="00D10C70" w:rsidDel="007C48F1">
          <w:delText>"flat" architecture where models connect directly to the raw sensor tags.</w:delText>
        </w:r>
      </w:del>
    </w:p>
    <w:p w14:paraId="4F19323E" w14:textId="68ABF029" w:rsidR="00D10C70" w:rsidRPr="00D10C70" w:rsidDel="007C48F1" w:rsidRDefault="00D10C70" w:rsidP="00DB1914">
      <w:pPr>
        <w:pStyle w:val="BodyTextParagraph"/>
        <w:numPr>
          <w:ilvl w:val="0"/>
          <w:numId w:val="38"/>
        </w:numPr>
        <w:ind w:left="426"/>
        <w:rPr>
          <w:del w:id="167" w:author="Leonardo Carvalho" w:date="2026-01-14T10:55:00Z" w16du:dateUtc="2026-01-14T13:55:00Z"/>
        </w:rPr>
        <w:pPrChange w:id="168" w:author="Leonardo Carvalho" w:date="2026-01-14T10:57:00Z" w16du:dateUtc="2026-01-14T13:57:00Z">
          <w:pPr>
            <w:pStyle w:val="BodyTextParagraph"/>
            <w:numPr>
              <w:numId w:val="38"/>
            </w:numPr>
            <w:tabs>
              <w:tab w:val="num" w:pos="720"/>
            </w:tabs>
            <w:ind w:left="720" w:hanging="360"/>
          </w:pPr>
        </w:pPrChange>
      </w:pPr>
      <w:del w:id="169" w:author="Leonardo Carvalho" w:date="2026-01-14T10:55:00Z" w16du:dateUtc="2026-01-14T13:55:00Z">
        <w:r w:rsidRPr="00D10C70" w:rsidDel="007C48F1">
          <w:rPr>
            <w:b/>
            <w:bCs/>
          </w:rPr>
          <w:delText>The Mechanism:</w:delText>
        </w:r>
        <w:r w:rsidRPr="00D10C70" w:rsidDel="007C48F1">
          <w:delText xml:space="preserve"> To build "Model A" for Compressor A, a data scientist or engineer has to manually find the specific tag 40_TI_1434.PV and hard-code it into the model.</w:delText>
        </w:r>
      </w:del>
    </w:p>
    <w:p w14:paraId="14A956C2" w14:textId="601E0D78" w:rsidR="00D10C70" w:rsidDel="007C48F1" w:rsidRDefault="00D10C70" w:rsidP="00DB1914">
      <w:pPr>
        <w:pStyle w:val="BodyTextParagraph"/>
        <w:numPr>
          <w:ilvl w:val="0"/>
          <w:numId w:val="38"/>
        </w:numPr>
        <w:ind w:left="426"/>
        <w:rPr>
          <w:del w:id="170" w:author="Leonardo Carvalho" w:date="2026-01-14T10:55:00Z" w16du:dateUtc="2026-01-14T13:55:00Z"/>
        </w:rPr>
        <w:pPrChange w:id="171" w:author="Leonardo Carvalho" w:date="2026-01-14T10:57:00Z" w16du:dateUtc="2026-01-14T13:57:00Z">
          <w:pPr>
            <w:pStyle w:val="BodyTextParagraph"/>
            <w:numPr>
              <w:numId w:val="38"/>
            </w:numPr>
            <w:tabs>
              <w:tab w:val="num" w:pos="720"/>
            </w:tabs>
            <w:ind w:left="720" w:hanging="360"/>
          </w:pPr>
        </w:pPrChange>
      </w:pPr>
      <w:del w:id="172" w:author="Leonardo Carvalho" w:date="2026-01-14T10:55:00Z" w16du:dateUtc="2026-01-14T13:55:00Z">
        <w:r w:rsidRPr="00D10C70" w:rsidDel="007C48F1">
          <w:rPr>
            <w:b/>
            <w:bCs/>
          </w:rPr>
          <w:delText>The Bottleneck:</w:delText>
        </w:r>
        <w:r w:rsidRPr="00D10C70" w:rsidDel="007C48F1">
          <w:delText xml:space="preserve"> When you want to deploy the </w:delText>
        </w:r>
        <w:r w:rsidRPr="00D10C70" w:rsidDel="007C48F1">
          <w:rPr>
            <w:i/>
            <w:iCs/>
          </w:rPr>
          <w:delText>exact same model</w:delText>
        </w:r>
        <w:r w:rsidRPr="00D10C70" w:rsidDel="007C48F1">
          <w:delText xml:space="preserve"> to "Compressor B," you cannot just copy-paste it. You have to manually look up the tags for Compressor B (which are likely different, e.g., 40_TI_1433.PV) and remap them one by one.</w:delText>
        </w:r>
      </w:del>
    </w:p>
    <w:p w14:paraId="4267769F" w14:textId="639304D2" w:rsidR="00D10C70" w:rsidDel="007C48F1" w:rsidRDefault="00D10C70" w:rsidP="00DB1914">
      <w:pPr>
        <w:pStyle w:val="BodyTextParagraph"/>
        <w:ind w:left="426"/>
        <w:rPr>
          <w:del w:id="173" w:author="Leonardo Carvalho" w:date="2026-01-14T10:55:00Z" w16du:dateUtc="2026-01-14T13:55:00Z"/>
        </w:rPr>
        <w:pPrChange w:id="174" w:author="Leonardo Carvalho" w:date="2026-01-14T10:57:00Z" w16du:dateUtc="2026-01-14T13:57:00Z">
          <w:pPr>
            <w:pStyle w:val="BodyTextParagraph"/>
          </w:pPr>
        </w:pPrChange>
      </w:pPr>
      <w:del w:id="175" w:author="Leonardo Carvalho" w:date="2026-01-14T10:55:00Z" w16du:dateUtc="2026-01-14T13:55:00Z">
        <w:r w:rsidRPr="00D10C70" w:rsidDel="007C48F1">
          <w:delText>This approach is unscalable. Maintenance is a nightmare because if a sensor is replaced and the tag name changes, the model breaks.</w:delText>
        </w:r>
      </w:del>
    </w:p>
    <w:p w14:paraId="53FEAC30" w14:textId="26E4D601" w:rsidR="00D10C70" w:rsidDel="007C48F1" w:rsidRDefault="00710A2B" w:rsidP="00DB1914">
      <w:pPr>
        <w:pStyle w:val="BodyTextParagraph"/>
        <w:ind w:left="426"/>
        <w:rPr>
          <w:del w:id="176" w:author="Leonardo Carvalho" w:date="2026-01-14T10:55:00Z" w16du:dateUtc="2026-01-14T13:55:00Z"/>
        </w:rPr>
        <w:pPrChange w:id="177" w:author="Leonardo Carvalho" w:date="2026-01-14T10:57:00Z" w16du:dateUtc="2026-01-14T13:57:00Z">
          <w:pPr>
            <w:pStyle w:val="BodyTextParagraph"/>
          </w:pPr>
        </w:pPrChange>
      </w:pPr>
      <w:del w:id="178" w:author="Leonardo Carvalho" w:date="2026-01-14T10:55:00Z" w16du:dateUtc="2026-01-14T13:55:00Z">
        <w:r w:rsidDel="007C48F1">
          <w:delText>The following figure A</w:delText>
        </w:r>
        <w:r w:rsidR="00212DF7" w:rsidRPr="00212DF7" w:rsidDel="007C48F1">
          <w:rPr>
            <w:rFonts w:cstheme="minorBidi"/>
            <w:szCs w:val="22"/>
          </w:rPr>
          <w:delText xml:space="preserve"> </w:delText>
        </w:r>
        <w:r w:rsidR="00DC2A6A" w:rsidDel="007C48F1">
          <w:rPr>
            <w:rFonts w:cstheme="minorBidi"/>
            <w:szCs w:val="22"/>
          </w:rPr>
          <w:delText>i</w:delText>
        </w:r>
        <w:r w:rsidR="00212DF7" w:rsidRPr="00212DF7" w:rsidDel="007C48F1">
          <w:delText>ntroduces an abstraction layer—the Asset (with Context Data)—between the raw database and the models.</w:delText>
        </w:r>
      </w:del>
    </w:p>
    <w:p w14:paraId="3F9C4107" w14:textId="1680BB83" w:rsidR="00DC2A6A" w:rsidRPr="00DC2A6A" w:rsidDel="007C48F1" w:rsidRDefault="00DC2A6A" w:rsidP="00DB1914">
      <w:pPr>
        <w:pStyle w:val="BodyTextParagraph"/>
        <w:ind w:left="426"/>
        <w:rPr>
          <w:del w:id="179" w:author="Leonardo Carvalho" w:date="2026-01-14T10:55:00Z" w16du:dateUtc="2026-01-14T13:55:00Z"/>
        </w:rPr>
        <w:pPrChange w:id="180" w:author="Leonardo Carvalho" w:date="2026-01-14T10:57:00Z" w16du:dateUtc="2026-01-14T13:57:00Z">
          <w:pPr>
            <w:pStyle w:val="BodyTextParagraph"/>
          </w:pPr>
        </w:pPrChange>
      </w:pPr>
      <w:del w:id="181" w:author="Leonardo Carvalho" w:date="2026-01-14T10:55:00Z" w16du:dateUtc="2026-01-14T13:55:00Z">
        <w:r w:rsidRPr="00DC2A6A" w:rsidDel="007C48F1">
          <w:delText xml:space="preserve">  </w:delText>
        </w:r>
        <w:r w:rsidRPr="00DC2A6A" w:rsidDel="007C48F1">
          <w:rPr>
            <w:b/>
            <w:bCs/>
          </w:rPr>
          <w:delText>Step 1 (Contextualization):</w:delText>
        </w:r>
        <w:r w:rsidRPr="00DC2A6A" w:rsidDel="007C48F1">
          <w:delText xml:space="preserve"> You map the raw cryptic tags (e.g., 40_TI_1433.PV) to a standardized "Asset Template" </w:delText>
        </w:r>
        <w:r w:rsidRPr="00DC2A6A" w:rsidDel="007C48F1">
          <w:rPr>
            <w:i/>
            <w:iCs/>
          </w:rPr>
          <w:delText>once</w:delText>
        </w:r>
        <w:r w:rsidRPr="00DC2A6A" w:rsidDel="007C48F1">
          <w:delText>. You define that this tag is actually "Radial Bearing Temp. DE" (Drive End).</w:delText>
        </w:r>
      </w:del>
    </w:p>
    <w:p w14:paraId="68778567" w14:textId="387CBBA3" w:rsidR="00DC2A6A" w:rsidRPr="00DC2A6A" w:rsidDel="007C48F1" w:rsidRDefault="00DC2A6A" w:rsidP="00DB1914">
      <w:pPr>
        <w:pStyle w:val="BodyTextParagraph"/>
        <w:ind w:left="426"/>
        <w:rPr>
          <w:del w:id="182" w:author="Leonardo Carvalho" w:date="2026-01-14T10:55:00Z" w16du:dateUtc="2026-01-14T13:55:00Z"/>
        </w:rPr>
        <w:pPrChange w:id="183" w:author="Leonardo Carvalho" w:date="2026-01-14T10:57:00Z" w16du:dateUtc="2026-01-14T13:57:00Z">
          <w:pPr>
            <w:pStyle w:val="BodyTextParagraph"/>
          </w:pPr>
        </w:pPrChange>
      </w:pPr>
      <w:del w:id="184" w:author="Leonardo Carvalho" w:date="2026-01-14T10:55:00Z" w16du:dateUtc="2026-01-14T13:55:00Z">
        <w:r w:rsidRPr="00DC2A6A" w:rsidDel="007C48F1">
          <w:delText xml:space="preserve">  </w:delText>
        </w:r>
        <w:r w:rsidRPr="00DC2A6A" w:rsidDel="007C48F1">
          <w:rPr>
            <w:b/>
            <w:bCs/>
          </w:rPr>
          <w:delText>Step 2 (Modeling):</w:delText>
        </w:r>
        <w:r w:rsidRPr="00DC2A6A" w:rsidDel="007C48F1">
          <w:delText xml:space="preserve"> The model is built to look for the </w:delText>
        </w:r>
        <w:r w:rsidRPr="00DC2A6A" w:rsidDel="007C48F1">
          <w:rPr>
            <w:i/>
            <w:iCs/>
          </w:rPr>
          <w:delText>standard name</w:delText>
        </w:r>
        <w:r w:rsidRPr="00DC2A6A" w:rsidDel="007C48F1">
          <w:delText xml:space="preserve"> ("Radial Bearing Temp. DE"), not the raw tag number.</w:delText>
        </w:r>
      </w:del>
    </w:p>
    <w:p w14:paraId="583EF438" w14:textId="751D38E9" w:rsidR="00273CBC" w:rsidRPr="00273CBC" w:rsidDel="007C48F1" w:rsidRDefault="00273CBC" w:rsidP="00DB1914">
      <w:pPr>
        <w:pStyle w:val="BodyTextParagraph"/>
        <w:ind w:left="426"/>
        <w:rPr>
          <w:del w:id="185" w:author="Leonardo Carvalho" w:date="2026-01-14T10:55:00Z" w16du:dateUtc="2026-01-14T13:55:00Z"/>
        </w:rPr>
        <w:pPrChange w:id="186" w:author="Leonardo Carvalho" w:date="2026-01-14T10:57:00Z" w16du:dateUtc="2026-01-14T13:57:00Z">
          <w:pPr>
            <w:pStyle w:val="BodyTextParagraph"/>
          </w:pPr>
        </w:pPrChange>
      </w:pPr>
      <w:del w:id="187" w:author="Leonardo Carvalho" w:date="2026-01-14T10:55:00Z" w16du:dateUtc="2026-01-14T13:55:00Z">
        <w:r w:rsidRPr="00273CBC" w:rsidDel="007C48F1">
          <w:rPr>
            <w:b/>
            <w:bCs/>
          </w:rPr>
          <w:delText>The Benefit:</w:delText>
        </w:r>
      </w:del>
    </w:p>
    <w:p w14:paraId="022BE928" w14:textId="355286EB" w:rsidR="00273CBC" w:rsidRPr="00273CBC" w:rsidDel="007C48F1" w:rsidRDefault="00273CBC" w:rsidP="00DB1914">
      <w:pPr>
        <w:pStyle w:val="BodyTextParagraph"/>
        <w:numPr>
          <w:ilvl w:val="0"/>
          <w:numId w:val="39"/>
        </w:numPr>
        <w:ind w:left="426"/>
        <w:rPr>
          <w:del w:id="188" w:author="Leonardo Carvalho" w:date="2026-01-14T10:55:00Z" w16du:dateUtc="2026-01-14T13:55:00Z"/>
        </w:rPr>
        <w:pPrChange w:id="189" w:author="Leonardo Carvalho" w:date="2026-01-14T10:57:00Z" w16du:dateUtc="2026-01-14T13:57:00Z">
          <w:pPr>
            <w:pStyle w:val="BodyTextParagraph"/>
            <w:numPr>
              <w:numId w:val="39"/>
            </w:numPr>
            <w:tabs>
              <w:tab w:val="num" w:pos="720"/>
            </w:tabs>
            <w:ind w:left="720" w:hanging="360"/>
          </w:pPr>
        </w:pPrChange>
      </w:pPr>
      <w:del w:id="190" w:author="Leonardo Carvalho" w:date="2026-01-14T10:55:00Z" w16du:dateUtc="2026-01-14T13:55:00Z">
        <w:r w:rsidRPr="00273CBC" w:rsidDel="007C48F1">
          <w:rPr>
            <w:b/>
            <w:bCs/>
          </w:rPr>
          <w:delText>Decoupling:</w:delText>
        </w:r>
        <w:r w:rsidRPr="00273CBC" w:rsidDel="007C48F1">
          <w:delText xml:space="preserve"> The model doesn't care what the raw tag is. It only cares about the standard attribute.</w:delText>
        </w:r>
      </w:del>
    </w:p>
    <w:p w14:paraId="699C4AB7" w14:textId="3CF132AA" w:rsidR="00273CBC" w:rsidRPr="00273CBC" w:rsidDel="007C48F1" w:rsidRDefault="00273CBC" w:rsidP="00DB1914">
      <w:pPr>
        <w:pStyle w:val="BodyTextParagraph"/>
        <w:numPr>
          <w:ilvl w:val="0"/>
          <w:numId w:val="39"/>
        </w:numPr>
        <w:ind w:left="426"/>
        <w:rPr>
          <w:del w:id="191" w:author="Leonardo Carvalho" w:date="2026-01-14T10:55:00Z" w16du:dateUtc="2026-01-14T13:55:00Z"/>
        </w:rPr>
        <w:pPrChange w:id="192" w:author="Leonardo Carvalho" w:date="2026-01-14T10:57:00Z" w16du:dateUtc="2026-01-14T13:57:00Z">
          <w:pPr>
            <w:pStyle w:val="BodyTextParagraph"/>
            <w:numPr>
              <w:numId w:val="39"/>
            </w:numPr>
            <w:tabs>
              <w:tab w:val="num" w:pos="720"/>
            </w:tabs>
            <w:ind w:left="720" w:hanging="360"/>
          </w:pPr>
        </w:pPrChange>
      </w:pPr>
      <w:del w:id="193" w:author="Leonardo Carvalho" w:date="2026-01-14T10:55:00Z" w16du:dateUtc="2026-01-14T13:55:00Z">
        <w:r w:rsidRPr="00273CBC" w:rsidDel="007C48F1">
          <w:rPr>
            <w:b/>
            <w:bCs/>
          </w:rPr>
          <w:delText>Rapid Deployment:</w:delText>
        </w:r>
        <w:r w:rsidRPr="00273CBC" w:rsidDel="007C48F1">
          <w:delText xml:space="preserve"> If you want to deploy "New Model B," you don't need to look at raw tags. You just tell the model to use the "Radial Bearing Temp" attribute. Since all assets already have this attribute mapped, the model works instantly across all of them.</w:delText>
        </w:r>
      </w:del>
    </w:p>
    <w:p w14:paraId="66A4B4A1" w14:textId="0F5A599F" w:rsidR="00D10C70" w:rsidDel="0057205B" w:rsidRDefault="001B4BB7" w:rsidP="00DB1914">
      <w:pPr>
        <w:pStyle w:val="BodyTextParagraph"/>
        <w:ind w:left="426"/>
        <w:rPr>
          <w:del w:id="194" w:author="Leonardo Carvalho" w:date="2026-01-14T10:55:00Z" w16du:dateUtc="2026-01-14T13:55:00Z"/>
        </w:rPr>
      </w:pPr>
      <w:del w:id="195" w:author="Leonardo Carvalho" w:date="2026-01-14T10:55:00Z" w16du:dateUtc="2026-01-14T13:55:00Z">
        <w:r w:rsidRPr="001B4BB7" w:rsidDel="007C48F1">
          <w:delText xml:space="preserve">investing in a </w:delText>
        </w:r>
        <w:r w:rsidRPr="001B4BB7" w:rsidDel="007C48F1">
          <w:rPr>
            <w:b/>
            <w:bCs/>
          </w:rPr>
          <w:delText>Semantic Data Layer</w:delText>
        </w:r>
        <w:r w:rsidRPr="001B4BB7" w:rsidDel="007C48F1">
          <w:delText xml:space="preserve"> (the middle column in Image 1) is crucial for scaling industrial AI. Without it, your engineers spend 80% of their time finding data tags and only 20% building value.</w:delText>
        </w:r>
      </w:del>
    </w:p>
    <w:p w14:paraId="1371D9FA" w14:textId="77777777" w:rsidR="0057205B" w:rsidRPr="00D10C70" w:rsidRDefault="0057205B" w:rsidP="00DB1914">
      <w:pPr>
        <w:pStyle w:val="BodyTextParagraph"/>
        <w:ind w:left="426"/>
        <w:rPr>
          <w:ins w:id="196" w:author="Leonardo Carvalho" w:date="2026-01-14T10:57:00Z" w16du:dateUtc="2026-01-14T13:57:00Z"/>
        </w:rPr>
        <w:pPrChange w:id="197" w:author="Leonardo Carvalho" w:date="2026-01-14T10:57:00Z" w16du:dateUtc="2026-01-14T13:57:00Z">
          <w:pPr>
            <w:pStyle w:val="BodyTextParagraph"/>
          </w:pPr>
        </w:pPrChange>
      </w:pPr>
    </w:p>
    <w:p w14:paraId="2CF1798C" w14:textId="3F7208F9" w:rsidR="00C86FFA" w:rsidRPr="00CC1B26" w:rsidDel="0057205B" w:rsidRDefault="00C86FFA" w:rsidP="0057205B">
      <w:pPr>
        <w:pStyle w:val="BodyTextParagraph"/>
        <w:ind w:left="426"/>
        <w:rPr>
          <w:del w:id="198" w:author="Leonardo Carvalho" w:date="2026-01-14T10:57:00Z" w16du:dateUtc="2026-01-14T13:57:00Z"/>
        </w:rPr>
        <w:pPrChange w:id="199" w:author="Leonardo Carvalho" w:date="2026-01-14T10:57:00Z" w16du:dateUtc="2026-01-14T13:57:00Z">
          <w:pPr>
            <w:pStyle w:val="BodyTextParagraph"/>
          </w:pPr>
        </w:pPrChange>
      </w:pPr>
    </w:p>
    <w:p w14:paraId="0C48BF2D" w14:textId="565BCB98" w:rsidR="009251EE" w:rsidRPr="00120AE5" w:rsidRDefault="00120AE5" w:rsidP="0057205B">
      <w:pPr>
        <w:pStyle w:val="BodyTextParagraph"/>
        <w:ind w:left="426"/>
        <w:rPr>
          <w:rPrChange w:id="200" w:author="Leonardo Carvalho" w:date="2026-01-14T10:57:00Z" w16du:dateUtc="2026-01-14T13:57:00Z">
            <w:rPr>
              <w:color w:val="FF0000"/>
            </w:rPr>
          </w:rPrChange>
        </w:rPr>
        <w:pPrChange w:id="201" w:author="Leonardo Carvalho" w:date="2026-01-14T10:57:00Z" w16du:dateUtc="2026-01-14T13:57:00Z">
          <w:pPr>
            <w:pStyle w:val="BodyTextParagraph"/>
          </w:pPr>
        </w:pPrChange>
      </w:pPr>
      <w:ins w:id="202" w:author="Leonardo Carvalho" w:date="2026-01-14T10:56:00Z">
        <w:r w:rsidRPr="00120AE5">
          <w:rPr>
            <w:rPrChange w:id="203" w:author="Leonardo Carvalho" w:date="2026-01-14T10:57:00Z" w16du:dateUtc="2026-01-14T13:57:00Z">
              <w:rPr>
                <w:color w:val="FF0000"/>
              </w:rPr>
            </w:rPrChange>
          </w:rPr>
          <w:t>This architectural pivot was a prerequisite for Phase</w:t>
        </w:r>
      </w:ins>
      <w:ins w:id="204" w:author="Leonardo Carvalho" w:date="2026-01-14T10:57:00Z" w16du:dateUtc="2026-01-14T13:57:00Z">
        <w:r w:rsidR="0057205B">
          <w:t>2</w:t>
        </w:r>
      </w:ins>
      <w:ins w:id="205" w:author="Leonardo Carvalho" w:date="2026-01-14T10:56:00Z">
        <w:r w:rsidRPr="00120AE5">
          <w:rPr>
            <w:rPrChange w:id="206" w:author="Leonardo Carvalho" w:date="2026-01-14T10:57:00Z" w16du:dateUtc="2026-01-14T13:57:00Z">
              <w:rPr>
                <w:color w:val="FF0000"/>
              </w:rPr>
            </w:rPrChange>
          </w:rPr>
          <w:t>, providing the structured data foundation necessary for the eventual integration of Large Language Models.</w:t>
        </w:r>
      </w:ins>
    </w:p>
    <w:p w14:paraId="517DDB79" w14:textId="7B6D3803" w:rsidR="007D65AC" w:rsidRDefault="00F63ADE" w:rsidP="00A34C71">
      <w:pPr>
        <w:pStyle w:val="BodyTextParagraph"/>
        <w:rPr>
          <w:color w:val="FF0000"/>
        </w:rPr>
      </w:pPr>
      <w:r w:rsidRPr="00D010BD">
        <w:rPr>
          <w:color w:val="FF0000"/>
        </w:rPr>
        <w:drawing>
          <wp:inline distT="0" distB="0" distL="0" distR="0" wp14:anchorId="6FCFA0FC" wp14:editId="3912B6FD">
            <wp:extent cx="1754091" cy="1727106"/>
            <wp:effectExtent l="19050" t="19050" r="17780" b="26035"/>
            <wp:docPr id="3205604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0407" name="Picture 1" descr="A diagram of a diagram&#10;&#10;AI-generated content may be incorrect."/>
                    <pic:cNvPicPr/>
                  </pic:nvPicPr>
                  <pic:blipFill>
                    <a:blip r:embed="rId16"/>
                    <a:stretch>
                      <a:fillRect/>
                    </a:stretch>
                  </pic:blipFill>
                  <pic:spPr>
                    <a:xfrm>
                      <a:off x="0" y="0"/>
                      <a:ext cx="1766473" cy="1739298"/>
                    </a:xfrm>
                    <a:prstGeom prst="rect">
                      <a:avLst/>
                    </a:prstGeom>
                    <a:ln>
                      <a:solidFill>
                        <a:schemeClr val="tx1"/>
                      </a:solidFill>
                    </a:ln>
                  </pic:spPr>
                </pic:pic>
              </a:graphicData>
            </a:graphic>
          </wp:inline>
        </w:drawing>
      </w:r>
      <w:r w:rsidR="008E6FCA" w:rsidRPr="007D65AC">
        <w:rPr>
          <w:color w:val="FF0000"/>
        </w:rPr>
        <w:drawing>
          <wp:inline distT="0" distB="0" distL="0" distR="0" wp14:anchorId="280ABCC2" wp14:editId="18237686">
            <wp:extent cx="1645804" cy="1698432"/>
            <wp:effectExtent l="19050" t="19050" r="12065" b="16510"/>
            <wp:docPr id="661079598"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79598" name="Picture 1" descr="A diagram of a model&#10;&#10;AI-generated content may be incorrect."/>
                    <pic:cNvPicPr/>
                  </pic:nvPicPr>
                  <pic:blipFill>
                    <a:blip r:embed="rId17"/>
                    <a:stretch>
                      <a:fillRect/>
                    </a:stretch>
                  </pic:blipFill>
                  <pic:spPr>
                    <a:xfrm>
                      <a:off x="0" y="0"/>
                      <a:ext cx="1653533" cy="1706409"/>
                    </a:xfrm>
                    <a:prstGeom prst="rect">
                      <a:avLst/>
                    </a:prstGeom>
                    <a:ln>
                      <a:solidFill>
                        <a:schemeClr val="tx1"/>
                      </a:solidFill>
                    </a:ln>
                  </pic:spPr>
                </pic:pic>
              </a:graphicData>
            </a:graphic>
          </wp:inline>
        </w:drawing>
      </w:r>
    </w:p>
    <w:p w14:paraId="0722916E" w14:textId="05C269FC" w:rsidR="008E6FCA" w:rsidRDefault="008E6FCA" w:rsidP="00A34C71">
      <w:pPr>
        <w:pStyle w:val="BodyTextParagraph"/>
        <w:rPr>
          <w:color w:val="FF0000"/>
        </w:rPr>
      </w:pPr>
    </w:p>
    <w:p w14:paraId="780D044D" w14:textId="385720E3" w:rsidR="007D65AC" w:rsidRDefault="00846909" w:rsidP="00A34C71">
      <w:pPr>
        <w:pStyle w:val="BodyTextParagraph"/>
        <w:rPr>
          <w:color w:val="FF0000"/>
        </w:rPr>
      </w:pPr>
      <w:r w:rsidRPr="00846909">
        <w:rPr>
          <w:color w:val="FF0000"/>
        </w:rPr>
        <w:drawing>
          <wp:inline distT="0" distB="0" distL="0" distR="0" wp14:anchorId="01958833" wp14:editId="35310A49">
            <wp:extent cx="5358334" cy="2926246"/>
            <wp:effectExtent l="0" t="0" r="0" b="7620"/>
            <wp:docPr id="1176096234"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96234" name="Picture 1" descr="A diagram of a model&#10;&#10;AI-generated content may be incorrect."/>
                    <pic:cNvPicPr/>
                  </pic:nvPicPr>
                  <pic:blipFill>
                    <a:blip r:embed="rId18"/>
                    <a:stretch>
                      <a:fillRect/>
                    </a:stretch>
                  </pic:blipFill>
                  <pic:spPr>
                    <a:xfrm>
                      <a:off x="0" y="0"/>
                      <a:ext cx="5362751" cy="2928658"/>
                    </a:xfrm>
                    <a:prstGeom prst="rect">
                      <a:avLst/>
                    </a:prstGeom>
                  </pic:spPr>
                </pic:pic>
              </a:graphicData>
            </a:graphic>
          </wp:inline>
        </w:drawing>
      </w:r>
    </w:p>
    <w:p w14:paraId="775FB480" w14:textId="77777777" w:rsidR="00D010BD" w:rsidRDefault="00D010BD" w:rsidP="00A34C71">
      <w:pPr>
        <w:pStyle w:val="BodyTextParagraph"/>
        <w:rPr>
          <w:color w:val="FF0000"/>
        </w:rPr>
      </w:pPr>
    </w:p>
    <w:p w14:paraId="1188FC89" w14:textId="63148B18" w:rsidR="00D010BD" w:rsidRDefault="00D010BD" w:rsidP="00A34C71">
      <w:pPr>
        <w:pStyle w:val="BodyTextParagraph"/>
        <w:rPr>
          <w:color w:val="FF0000"/>
        </w:rPr>
      </w:pPr>
    </w:p>
    <w:p w14:paraId="3C610D99" w14:textId="77777777" w:rsidR="00BA6D7C" w:rsidRDefault="00BA6D7C" w:rsidP="00A34C71">
      <w:pPr>
        <w:pStyle w:val="BodyTextParagraph"/>
        <w:rPr>
          <w:color w:val="FF0000"/>
        </w:rPr>
      </w:pPr>
    </w:p>
    <w:p w14:paraId="567F80CF" w14:textId="77777777" w:rsidR="00BA6D7C" w:rsidRDefault="00BA6D7C" w:rsidP="00A623AD">
      <w:pPr>
        <w:pStyle w:val="BodyTextParagraph"/>
        <w:ind w:left="0"/>
        <w:rPr>
          <w:color w:val="FF0000"/>
        </w:rPr>
      </w:pPr>
    </w:p>
    <w:p w14:paraId="32627E7F" w14:textId="46E33399" w:rsidR="00BA6D7C" w:rsidRDefault="00BA6D7C" w:rsidP="00BA6D7C">
      <w:pPr>
        <w:pStyle w:val="BodyTextParagraph"/>
        <w:rPr>
          <w:color w:val="FF0000"/>
        </w:rPr>
      </w:pPr>
      <w:r>
        <w:rPr>
          <w:color w:val="FF0000"/>
        </w:rPr>
        <w:t>Hypothesis 3</w:t>
      </w:r>
      <w:proofErr w:type="gramStart"/>
      <w:r>
        <w:rPr>
          <w:color w:val="FF0000"/>
        </w:rPr>
        <w:t>:  Web</w:t>
      </w:r>
      <w:proofErr w:type="gramEnd"/>
      <w:r>
        <w:rPr>
          <w:color w:val="FF0000"/>
        </w:rPr>
        <w:t xml:space="preserve"> application to allow </w:t>
      </w:r>
      <w:proofErr w:type="gramStart"/>
      <w:r>
        <w:rPr>
          <w:color w:val="FF0000"/>
        </w:rPr>
        <w:t>user</w:t>
      </w:r>
      <w:proofErr w:type="gramEnd"/>
      <w:r>
        <w:rPr>
          <w:color w:val="FF0000"/>
        </w:rPr>
        <w:t xml:space="preserve"> to </w:t>
      </w:r>
      <w:proofErr w:type="spellStart"/>
      <w:r w:rsidR="0015006B">
        <w:rPr>
          <w:color w:val="FF0000"/>
        </w:rPr>
        <w:t>interate</w:t>
      </w:r>
      <w:proofErr w:type="spellEnd"/>
      <w:r w:rsidR="0015006B">
        <w:rPr>
          <w:color w:val="FF0000"/>
        </w:rPr>
        <w:t xml:space="preserve"> with data and use context information </w:t>
      </w:r>
      <w:r w:rsidR="00881E7F">
        <w:rPr>
          <w:color w:val="FF0000"/>
        </w:rPr>
        <w:t>for diagnosis (contrast with phase 1 that the alarm was sent by email)</w:t>
      </w:r>
    </w:p>
    <w:p w14:paraId="5C90471C" w14:textId="2D1F354E" w:rsidR="00BA6D7C" w:rsidRPr="00AA24C0" w:rsidRDefault="00FB0353" w:rsidP="00A34C71">
      <w:pPr>
        <w:pStyle w:val="BodyTextParagraph"/>
      </w:pPr>
      <w:r>
        <w:t>Introduce the lighthouse web application…</w:t>
      </w:r>
    </w:p>
    <w:p w14:paraId="57F84EBE" w14:textId="77777777" w:rsidR="009251EE" w:rsidRDefault="009251EE" w:rsidP="00A34C71">
      <w:pPr>
        <w:pStyle w:val="BodyTextParagraph"/>
        <w:rPr>
          <w:color w:val="FF0000"/>
        </w:rPr>
      </w:pPr>
    </w:p>
    <w:p w14:paraId="3D506C28" w14:textId="58D7D77A" w:rsidR="009251EE" w:rsidRDefault="00EA48D8" w:rsidP="00A34C71">
      <w:pPr>
        <w:pStyle w:val="BodyTextParagraph"/>
        <w:rPr>
          <w:color w:val="FF0000"/>
        </w:rPr>
      </w:pPr>
      <w:r>
        <w:rPr>
          <w:color w:val="FF0000"/>
        </w:rPr>
        <w:t xml:space="preserve">TODO: Add the “what </w:t>
      </w:r>
      <w:r w:rsidR="00713025">
        <w:rPr>
          <w:color w:val="FF0000"/>
        </w:rPr>
        <w:t xml:space="preserve">is and what </w:t>
      </w:r>
      <w:r>
        <w:rPr>
          <w:color w:val="FF0000"/>
        </w:rPr>
        <w:t xml:space="preserve">if” diagram highlighting the </w:t>
      </w:r>
      <w:r w:rsidR="00713025">
        <w:rPr>
          <w:color w:val="FF0000"/>
        </w:rPr>
        <w:t>new core areas scope of the project. (</w:t>
      </w:r>
      <w:r w:rsidR="00B27094">
        <w:rPr>
          <w:color w:val="FF0000"/>
        </w:rPr>
        <w:t>Engineer diagnosis is now part of the scope).</w:t>
      </w:r>
    </w:p>
    <w:p w14:paraId="0F1C6456" w14:textId="77777777" w:rsidR="009251EE" w:rsidRDefault="009251EE" w:rsidP="00A34C71">
      <w:pPr>
        <w:pStyle w:val="BodyTextParagraph"/>
        <w:rPr>
          <w:color w:val="FF0000"/>
        </w:rPr>
      </w:pPr>
    </w:p>
    <w:p w14:paraId="11FB0098" w14:textId="77777777" w:rsidR="009251EE" w:rsidRDefault="009251EE" w:rsidP="00A34C71">
      <w:pPr>
        <w:pStyle w:val="BodyTextParagraph"/>
        <w:rPr>
          <w:color w:val="FF0000"/>
        </w:rPr>
      </w:pPr>
    </w:p>
    <w:p w14:paraId="1B94C6CB" w14:textId="2B5FB6F8" w:rsidR="00FA5281" w:rsidRDefault="006320FF" w:rsidP="00A34C71">
      <w:pPr>
        <w:pStyle w:val="BodyTextParagraph"/>
        <w:rPr>
          <w:color w:val="FF0000"/>
        </w:rPr>
      </w:pPr>
      <w:ins w:id="207" w:author="Leonardo Carvalho" w:date="2026-01-12T16:36:00Z" w16du:dateUtc="2026-01-12T19:36:00Z">
        <w:r w:rsidRPr="004938E1">
          <w:rPr>
            <w:color w:val="FF0000"/>
            <w:rPrChange w:id="208" w:author="Leonardo Carvalho" w:date="2026-01-12T16:37:00Z" w16du:dateUtc="2026-01-12T19:37:00Z">
              <w:rPr/>
            </w:rPrChange>
          </w:rPr>
          <w:t>“</w:t>
        </w:r>
        <w:proofErr w:type="gramStart"/>
        <w:r w:rsidRPr="004938E1">
          <w:rPr>
            <w:color w:val="FF0000"/>
            <w:rPrChange w:id="209" w:author="Leonardo Carvalho" w:date="2026-01-12T16:37:00Z" w16du:dateUtc="2026-01-12T19:37:00Z">
              <w:rPr/>
            </w:rPrChange>
          </w:rPr>
          <w:t>what</w:t>
        </w:r>
        <w:proofErr w:type="gramEnd"/>
        <w:r w:rsidRPr="004938E1">
          <w:rPr>
            <w:color w:val="FF0000"/>
            <w:rPrChange w:id="210" w:author="Leonardo Carvalho" w:date="2026-01-12T16:37:00Z" w16du:dateUtc="2026-01-12T19:37:00Z">
              <w:rPr/>
            </w:rPrChange>
          </w:rPr>
          <w:t xml:space="preserve">-wow”: </w:t>
        </w:r>
      </w:ins>
      <w:ins w:id="211" w:author="Leonardo Carvalho" w:date="2026-01-12T16:49:00Z" w16du:dateUtc="2026-01-12T19:49:00Z">
        <w:r w:rsidR="00710F9F">
          <w:rPr>
            <w:color w:val="FF0000"/>
          </w:rPr>
          <w:t xml:space="preserve">workshops, more detailed diagnosis </w:t>
        </w:r>
        <w:r w:rsidR="006C7F90">
          <w:rPr>
            <w:color w:val="FF0000"/>
          </w:rPr>
          <w:t xml:space="preserve">from model, boom of </w:t>
        </w:r>
        <w:proofErr w:type="gramStart"/>
        <w:r w:rsidR="006C7F90">
          <w:rPr>
            <w:color w:val="FF0000"/>
          </w:rPr>
          <w:t>knowledge based</w:t>
        </w:r>
        <w:proofErr w:type="gramEnd"/>
        <w:r w:rsidR="006C7F90">
          <w:rPr>
            <w:color w:val="FF0000"/>
          </w:rPr>
          <w:t xml:space="preserve"> models (simpler data ap</w:t>
        </w:r>
      </w:ins>
      <w:ins w:id="212" w:author="Leonardo Carvalho" w:date="2026-01-12T16:50:00Z" w16du:dateUtc="2026-01-12T19:50:00Z">
        <w:r w:rsidR="006C7F90">
          <w:rPr>
            <w:color w:val="FF0000"/>
          </w:rPr>
          <w:t>proach)</w:t>
        </w:r>
      </w:ins>
      <w:r w:rsidR="003464D3">
        <w:rPr>
          <w:color w:val="FF0000"/>
        </w:rPr>
        <w:t xml:space="preserve"> – refer to ISO 13379 </w:t>
      </w:r>
      <w:proofErr w:type="spellStart"/>
      <w:r w:rsidR="003464D3">
        <w:rPr>
          <w:color w:val="FF0000"/>
        </w:rPr>
        <w:t>definintions</w:t>
      </w:r>
      <w:proofErr w:type="spellEnd"/>
    </w:p>
    <w:p w14:paraId="38D5AE0A" w14:textId="3D2BFE1C" w:rsidR="00EA6017" w:rsidRDefault="00D277ED" w:rsidP="00A34C71">
      <w:pPr>
        <w:pStyle w:val="BodyTextParagraph"/>
      </w:pPr>
      <w:r>
        <w:t xml:space="preserve">The implementation of the actions to validate the presented hypothesis </w:t>
      </w:r>
      <w:r w:rsidR="006A2A5E">
        <w:t>rapidly</w:t>
      </w:r>
      <w:r>
        <w:t xml:space="preserve"> proven </w:t>
      </w:r>
      <w:r w:rsidR="006A2A5E">
        <w:t>efficiently</w:t>
      </w:r>
      <w:r w:rsidR="006E1B99">
        <w:t xml:space="preserve"> by drastically impacting in </w:t>
      </w:r>
      <w:r w:rsidR="00325E89">
        <w:t xml:space="preserve">the program results. In XX time it was possible to expand the approach from XX </w:t>
      </w:r>
      <w:r w:rsidR="002E069E">
        <w:t>equipment’s</w:t>
      </w:r>
      <w:r w:rsidR="00325E89">
        <w:t xml:space="preserve"> to YY </w:t>
      </w:r>
      <w:r w:rsidR="002E069E">
        <w:t>equipment’s</w:t>
      </w:r>
      <w:r w:rsidR="00043EFA">
        <w:t xml:space="preserve"> with increase in the precision of the alarms.</w:t>
      </w:r>
    </w:p>
    <w:p w14:paraId="042CF16A" w14:textId="48448FEF" w:rsidR="00043EFA" w:rsidRDefault="00043EFA" w:rsidP="00591446">
      <w:pPr>
        <w:pStyle w:val="BodyTextParagraph"/>
      </w:pPr>
      <w:r>
        <w:t xml:space="preserve">During FMECA workshops, many opportunities mapped </w:t>
      </w:r>
      <w:r w:rsidR="00904450">
        <w:t xml:space="preserve">where able to be addressed by the usage </w:t>
      </w:r>
      <w:proofErr w:type="gramStart"/>
      <w:r w:rsidR="00904450">
        <w:t>of  “</w:t>
      </w:r>
      <w:proofErr w:type="gramEnd"/>
      <w:r w:rsidR="00904450">
        <w:t xml:space="preserve">Knowledge-Based” models (ISO 13379 reference) </w:t>
      </w:r>
      <w:r w:rsidR="00661711">
        <w:t xml:space="preserve">instead of </w:t>
      </w:r>
      <w:r w:rsidR="00904450">
        <w:t xml:space="preserve">just </w:t>
      </w:r>
      <w:r w:rsidR="005F38E5">
        <w:t>“</w:t>
      </w:r>
      <w:r w:rsidR="00904450">
        <w:t>Data-driven</w:t>
      </w:r>
      <w:r w:rsidR="005F38E5">
        <w:t>”</w:t>
      </w:r>
      <w:r w:rsidR="00904450">
        <w:t xml:space="preserve"> models as </w:t>
      </w:r>
      <w:r w:rsidR="00A07AA0">
        <w:t xml:space="preserve">phase 1 premises. “Knowledge-Based” </w:t>
      </w:r>
      <w:r w:rsidR="006600EE">
        <w:t>are modeling strategies that</w:t>
      </w:r>
      <w:r w:rsidR="00382B24">
        <w:t xml:space="preserve"> uses </w:t>
      </w:r>
      <w:r w:rsidR="00117961">
        <w:t>engineering-based</w:t>
      </w:r>
      <w:r w:rsidR="00382B24">
        <w:t xml:space="preserve"> equations and pre stablished limits based on </w:t>
      </w:r>
      <w:r w:rsidR="00117961">
        <w:t xml:space="preserve">asset </w:t>
      </w:r>
      <w:r w:rsidR="0072076F">
        <w:t xml:space="preserve">project design to </w:t>
      </w:r>
      <w:r w:rsidR="00117961">
        <w:t>raise the alerts.</w:t>
      </w:r>
      <w:r w:rsidR="00FF5C20">
        <w:t xml:space="preserve"> </w:t>
      </w:r>
      <w:r w:rsidR="00117961">
        <w:t>This kind of model proves</w:t>
      </w:r>
      <w:r w:rsidR="00A07AA0">
        <w:t xml:space="preserve"> to be a </w:t>
      </w:r>
      <w:r w:rsidR="0041378D">
        <w:t>powerf</w:t>
      </w:r>
      <w:r w:rsidR="00D66604">
        <w:t xml:space="preserve">ul strategy aligned with the </w:t>
      </w:r>
      <w:r w:rsidR="008F2E99">
        <w:t>data context layer</w:t>
      </w:r>
      <w:r w:rsidR="00984477">
        <w:t xml:space="preserve"> to leverage success cases detection results.</w:t>
      </w:r>
    </w:p>
    <w:p w14:paraId="6396431B" w14:textId="57137A8C" w:rsidR="00102C70" w:rsidRDefault="00082136" w:rsidP="00A34C71">
      <w:pPr>
        <w:pStyle w:val="BodyTextParagraph"/>
      </w:pPr>
      <w:r>
        <w:t xml:space="preserve">At this time, both </w:t>
      </w:r>
      <w:r w:rsidR="00B839D0">
        <w:t xml:space="preserve">models </w:t>
      </w:r>
      <w:r w:rsidR="007254B3">
        <w:t>approach</w:t>
      </w:r>
      <w:r w:rsidR="00B839D0">
        <w:t xml:space="preserve"> started to call user attention to specifics failure modes and failure causes instead of generically </w:t>
      </w:r>
      <w:r w:rsidR="003F0C51">
        <w:t>alarming</w:t>
      </w:r>
      <w:r w:rsidR="00C04E7D">
        <w:t>, this approach reduces the time of end-user engineer to evaluate the raise alarm</w:t>
      </w:r>
      <w:r w:rsidR="00D15C8D">
        <w:t xml:space="preserve"> and perform diagnosis</w:t>
      </w:r>
      <w:r w:rsidR="00141362">
        <w:t xml:space="preserve"> because the objective of the detection is clear and based on a prior engineer study (FMECA).</w:t>
      </w:r>
    </w:p>
    <w:p w14:paraId="731901F1" w14:textId="4C62198B" w:rsidR="00141362" w:rsidRDefault="003E3DCF" w:rsidP="00A34C71">
      <w:pPr>
        <w:pStyle w:val="BodyTextParagraph"/>
      </w:pPr>
      <w:r>
        <w:t xml:space="preserve">The new </w:t>
      </w:r>
      <w:r w:rsidR="007254B3">
        <w:t>application,</w:t>
      </w:r>
      <w:r>
        <w:t xml:space="preserve"> </w:t>
      </w:r>
      <w:r w:rsidR="00675EF9">
        <w:t>w</w:t>
      </w:r>
      <w:r w:rsidR="007254B3">
        <w:t>h</w:t>
      </w:r>
      <w:r w:rsidR="00675EF9">
        <w:t xml:space="preserve">en </w:t>
      </w:r>
      <w:r>
        <w:t>interface</w:t>
      </w:r>
      <w:r w:rsidR="00675EF9">
        <w:t xml:space="preserve"> build to lavage the context data layer also played </w:t>
      </w:r>
      <w:proofErr w:type="spellStart"/>
      <w:proofErr w:type="gramStart"/>
      <w:r w:rsidR="00675EF9">
        <w:t>a</w:t>
      </w:r>
      <w:proofErr w:type="spellEnd"/>
      <w:proofErr w:type="gramEnd"/>
      <w:r w:rsidR="00675EF9">
        <w:t xml:space="preserve"> important role in </w:t>
      </w:r>
      <w:r w:rsidR="0041794C">
        <w:t>expedite the diagnosis step, because now all digital information related to the asset are compiled in a single place</w:t>
      </w:r>
      <w:r w:rsidR="00CB09EF">
        <w:t xml:space="preserve">. </w:t>
      </w:r>
      <w:r w:rsidR="00A30DC6">
        <w:t>Once</w:t>
      </w:r>
      <w:r w:rsidR="00CB09EF">
        <w:t xml:space="preserve"> it is much simpler to </w:t>
      </w:r>
      <w:r w:rsidR="00C421B6">
        <w:t>check assets</w:t>
      </w:r>
      <w:r w:rsidR="00F978DA">
        <w:t xml:space="preserve"> sensors that are not </w:t>
      </w:r>
      <w:r w:rsidR="0003629C">
        <w:t>particularly</w:t>
      </w:r>
      <w:r w:rsidR="00F978DA">
        <w:t xml:space="preserve"> being </w:t>
      </w:r>
      <w:proofErr w:type="spellStart"/>
      <w:proofErr w:type="gramStart"/>
      <w:r w:rsidR="00F978DA">
        <w:t>user</w:t>
      </w:r>
      <w:proofErr w:type="spellEnd"/>
      <w:proofErr w:type="gramEnd"/>
      <w:r w:rsidR="00F978DA">
        <w:t xml:space="preserve"> by the alarming model, as well as compare other alarms from other failure modes for the same asset </w:t>
      </w:r>
      <w:proofErr w:type="gramStart"/>
      <w:r w:rsidR="00F978DA">
        <w:t>in</w:t>
      </w:r>
      <w:proofErr w:type="gramEnd"/>
      <w:r w:rsidR="00F978DA">
        <w:t xml:space="preserve"> </w:t>
      </w:r>
      <w:r w:rsidR="0003629C">
        <w:t xml:space="preserve">the same time. </w:t>
      </w:r>
    </w:p>
    <w:p w14:paraId="1EEBEAB9" w14:textId="55E10AC1" w:rsidR="00707596" w:rsidRDefault="00BB259B" w:rsidP="00A34C71">
      <w:pPr>
        <w:pStyle w:val="BodyTextParagraph"/>
      </w:pPr>
      <w:r>
        <w:t xml:space="preserve">It was also possible to start tracking user behavior </w:t>
      </w:r>
      <w:r w:rsidR="00084F52">
        <w:t xml:space="preserve">on the application and turn it to metrics that </w:t>
      </w:r>
      <w:r w:rsidR="00967BEF">
        <w:t>support</w:t>
      </w:r>
      <w:r w:rsidR="00084F52">
        <w:t xml:space="preserve"> the DTI process workflow, understanding which information is mostly used by users in the diagnosis phase.</w:t>
      </w:r>
    </w:p>
    <w:p w14:paraId="1BEB78F1" w14:textId="35B5A0C3" w:rsidR="00983E7E" w:rsidRPr="00707596" w:rsidRDefault="001D3A59" w:rsidP="00A34C71">
      <w:pPr>
        <w:pStyle w:val="BodyTextParagraph"/>
        <w:rPr>
          <w:color w:val="ED7D31" w:themeColor="accent2"/>
        </w:rPr>
      </w:pPr>
      <w:r w:rsidRPr="00707596">
        <w:rPr>
          <w:color w:val="ED7D31" w:themeColor="accent2"/>
        </w:rPr>
        <w:t xml:space="preserve">TODO: Include success metrics over time. WAU, </w:t>
      </w:r>
      <w:r w:rsidR="00244C81" w:rsidRPr="00707596">
        <w:rPr>
          <w:color w:val="ED7D31" w:themeColor="accent2"/>
        </w:rPr>
        <w:t xml:space="preserve">ASSETS MONITORED, </w:t>
      </w:r>
      <w:r w:rsidR="00707596" w:rsidRPr="00707596">
        <w:rPr>
          <w:color w:val="ED7D31" w:themeColor="accent2"/>
        </w:rPr>
        <w:t>MODELS, PRECISION, VALUE IN SUCCESS CASES, QTY OF SUCCESS CASES</w:t>
      </w:r>
    </w:p>
    <w:p w14:paraId="73D1D2EC" w14:textId="77777777" w:rsidR="00EA320A" w:rsidRPr="004563E5" w:rsidRDefault="00EA320A" w:rsidP="00A34C71">
      <w:pPr>
        <w:pStyle w:val="BodyTextParagraph"/>
      </w:pPr>
    </w:p>
    <w:p w14:paraId="48CD6A4C" w14:textId="6C6FE443" w:rsidR="006320FF" w:rsidRPr="004938E1" w:rsidRDefault="00926ABA" w:rsidP="00A34C71">
      <w:pPr>
        <w:pStyle w:val="BodyTextParagraph"/>
        <w:rPr>
          <w:ins w:id="213" w:author="Leonardo Carvalho" w:date="2026-01-12T16:36:00Z" w16du:dateUtc="2026-01-12T19:36:00Z"/>
          <w:color w:val="FF0000"/>
          <w:rPrChange w:id="214" w:author="Leonardo Carvalho" w:date="2026-01-12T16:37:00Z" w16du:dateUtc="2026-01-12T19:37:00Z">
            <w:rPr>
              <w:ins w:id="215" w:author="Leonardo Carvalho" w:date="2026-01-12T16:36:00Z" w16du:dateUtc="2026-01-12T19:36:00Z"/>
            </w:rPr>
          </w:rPrChange>
        </w:rPr>
      </w:pPr>
      <w:r w:rsidRPr="00CA4A7C">
        <w:rPr>
          <w:noProof/>
          <w:color w:val="FF0000"/>
        </w:rPr>
        <w:drawing>
          <wp:inline distT="0" distB="0" distL="0" distR="0" wp14:anchorId="5E1A80A1" wp14:editId="5099169C">
            <wp:extent cx="3069204" cy="2173735"/>
            <wp:effectExtent l="0" t="0" r="0" b="0"/>
            <wp:docPr id="528147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7296" name="Picture 1" descr="A screenshot of a computer&#10;&#10;AI-generated content may be incorrect."/>
                    <pic:cNvPicPr/>
                  </pic:nvPicPr>
                  <pic:blipFill>
                    <a:blip r:embed="rId19"/>
                    <a:stretch>
                      <a:fillRect/>
                    </a:stretch>
                  </pic:blipFill>
                  <pic:spPr>
                    <a:xfrm>
                      <a:off x="0" y="0"/>
                      <a:ext cx="3075495" cy="2178190"/>
                    </a:xfrm>
                    <a:prstGeom prst="rect">
                      <a:avLst/>
                    </a:prstGeom>
                  </pic:spPr>
                </pic:pic>
              </a:graphicData>
            </a:graphic>
          </wp:inline>
        </w:drawing>
      </w:r>
    </w:p>
    <w:p w14:paraId="727ACD19" w14:textId="7D1C81E4" w:rsidR="009F619F" w:rsidRPr="004938E1" w:rsidRDefault="009F619F">
      <w:pPr>
        <w:pStyle w:val="BodyTextParagraph"/>
        <w:rPr>
          <w:color w:val="FF0000"/>
          <w:rPrChange w:id="216" w:author="Leonardo Carvalho" w:date="2026-01-12T16:37:00Z" w16du:dateUtc="2026-01-12T19:37:00Z">
            <w:rPr/>
          </w:rPrChange>
        </w:rPr>
        <w:pPrChange w:id="217" w:author="Leonardo Carvalho" w:date="2026-01-12T16:36:00Z" w16du:dateUtc="2026-01-12T19:36:00Z">
          <w:pPr>
            <w:pStyle w:val="Head1"/>
          </w:pPr>
        </w:pPrChange>
      </w:pPr>
      <w:ins w:id="218" w:author="Leonardo Carvalho" w:date="2026-01-12T16:36:00Z" w16du:dateUtc="2026-01-12T19:36:00Z">
        <w:r w:rsidRPr="004938E1">
          <w:rPr>
            <w:color w:val="FF0000"/>
            <w:rPrChange w:id="219" w:author="Leonardo Carvalho" w:date="2026-01-12T16:37:00Z" w16du:dateUtc="2026-01-12T19:37:00Z">
              <w:rPr>
                <w:b w:val="0"/>
                <w:bCs w:val="0"/>
              </w:rPr>
            </w:rPrChange>
          </w:rPr>
          <w:t>“</w:t>
        </w:r>
        <w:proofErr w:type="gramStart"/>
        <w:r w:rsidRPr="004938E1">
          <w:rPr>
            <w:color w:val="FF0000"/>
            <w:rPrChange w:id="220" w:author="Leonardo Carvalho" w:date="2026-01-12T16:37:00Z" w16du:dateUtc="2026-01-12T19:37:00Z">
              <w:rPr>
                <w:b w:val="0"/>
                <w:bCs w:val="0"/>
              </w:rPr>
            </w:rPrChange>
          </w:rPr>
          <w:t>what</w:t>
        </w:r>
        <w:proofErr w:type="gramEnd"/>
        <w:r w:rsidRPr="004938E1">
          <w:rPr>
            <w:color w:val="FF0000"/>
            <w:rPrChange w:id="221" w:author="Leonardo Carvalho" w:date="2026-01-12T16:37:00Z" w16du:dateUtc="2026-01-12T19:37:00Z">
              <w:rPr>
                <w:b w:val="0"/>
                <w:bCs w:val="0"/>
              </w:rPr>
            </w:rPrChange>
          </w:rPr>
          <w:t>-</w:t>
        </w:r>
        <w:r w:rsidR="004938E1" w:rsidRPr="004938E1">
          <w:rPr>
            <w:color w:val="FF0000"/>
            <w:rPrChange w:id="222" w:author="Leonardo Carvalho" w:date="2026-01-12T16:37:00Z" w16du:dateUtc="2026-01-12T19:37:00Z">
              <w:rPr>
                <w:b w:val="0"/>
                <w:bCs w:val="0"/>
              </w:rPr>
            </w:rPrChange>
          </w:rPr>
          <w:t>work</w:t>
        </w:r>
      </w:ins>
      <w:ins w:id="223" w:author="Leonardo Carvalho" w:date="2026-01-12T16:37:00Z" w16du:dateUtc="2026-01-12T19:37:00Z">
        <w:r w:rsidR="004938E1" w:rsidRPr="004938E1">
          <w:rPr>
            <w:color w:val="FF0000"/>
            <w:rPrChange w:id="224" w:author="Leonardo Carvalho" w:date="2026-01-12T16:37:00Z" w16du:dateUtc="2026-01-12T19:37:00Z">
              <w:rPr>
                <w:b w:val="0"/>
                <w:bCs w:val="0"/>
              </w:rPr>
            </w:rPrChange>
          </w:rPr>
          <w:t>s”:</w:t>
        </w:r>
      </w:ins>
    </w:p>
    <w:p w14:paraId="6516BE8E" w14:textId="77777777" w:rsidR="004938E1" w:rsidRDefault="004938E1">
      <w:pPr>
        <w:pStyle w:val="BodyTextParagraph"/>
        <w:ind w:left="720"/>
        <w:rPr>
          <w:ins w:id="225" w:author="Leonardo Carvalho" w:date="2026-01-12T16:37:00Z" w16du:dateUtc="2026-01-12T19:37:00Z"/>
          <w:color w:val="FF0000"/>
        </w:rPr>
        <w:pPrChange w:id="226" w:author="Leonardo Carvalho" w:date="2026-01-12T16:37:00Z" w16du:dateUtc="2026-01-12T19:37:00Z">
          <w:pPr>
            <w:pStyle w:val="BodyTextParagraph"/>
            <w:numPr>
              <w:numId w:val="35"/>
            </w:numPr>
            <w:ind w:left="720" w:hanging="360"/>
          </w:pPr>
        </w:pPrChange>
      </w:pPr>
    </w:p>
    <w:p w14:paraId="0A674558" w14:textId="77777777" w:rsidR="004938E1" w:rsidRDefault="004938E1">
      <w:pPr>
        <w:pStyle w:val="BodyTextParagraph"/>
        <w:ind w:left="720"/>
        <w:rPr>
          <w:ins w:id="227" w:author="Leonardo Carvalho" w:date="2026-01-12T16:37:00Z" w16du:dateUtc="2026-01-12T19:37:00Z"/>
          <w:color w:val="FF0000"/>
        </w:rPr>
        <w:pPrChange w:id="228" w:author="Leonardo Carvalho" w:date="2026-01-12T16:37:00Z" w16du:dateUtc="2026-01-12T19:37:00Z">
          <w:pPr>
            <w:pStyle w:val="BodyTextParagraph"/>
            <w:numPr>
              <w:numId w:val="35"/>
            </w:numPr>
            <w:ind w:left="720" w:hanging="360"/>
          </w:pPr>
        </w:pPrChange>
      </w:pPr>
    </w:p>
    <w:p w14:paraId="14C6FFD0" w14:textId="19CB18D9" w:rsidR="00440607" w:rsidRDefault="00440607">
      <w:pPr>
        <w:pStyle w:val="BodyTextParagraph"/>
        <w:rPr>
          <w:color w:val="FF0000"/>
        </w:rPr>
        <w:pPrChange w:id="229" w:author="Leonardo Carvalho" w:date="2026-01-12T16:37:00Z" w16du:dateUtc="2026-01-12T19:37:00Z">
          <w:pPr>
            <w:pStyle w:val="BodyTextParagraph"/>
            <w:numPr>
              <w:numId w:val="35"/>
            </w:numPr>
            <w:ind w:left="720" w:hanging="360"/>
          </w:pPr>
        </w:pPrChange>
      </w:pPr>
      <w:r>
        <w:rPr>
          <w:color w:val="FF0000"/>
        </w:rPr>
        <w:t xml:space="preserve">What information </w:t>
      </w:r>
      <w:proofErr w:type="gramStart"/>
      <w:r>
        <w:rPr>
          <w:color w:val="FF0000"/>
        </w:rPr>
        <w:t>user wants</w:t>
      </w:r>
      <w:proofErr w:type="gramEnd"/>
      <w:r w:rsidR="00413D47">
        <w:rPr>
          <w:color w:val="FF0000"/>
        </w:rPr>
        <w:t xml:space="preserve"> / how it will generate value to him</w:t>
      </w:r>
    </w:p>
    <w:p w14:paraId="4E42677C" w14:textId="6CB0397E" w:rsidR="00413D47" w:rsidRDefault="000A7A83" w:rsidP="00440607">
      <w:pPr>
        <w:pStyle w:val="BodyTextParagraph"/>
        <w:numPr>
          <w:ilvl w:val="0"/>
          <w:numId w:val="35"/>
        </w:numPr>
        <w:rPr>
          <w:color w:val="FF0000"/>
        </w:rPr>
      </w:pPr>
      <w:r>
        <w:rPr>
          <w:color w:val="FF0000"/>
        </w:rPr>
        <w:t>FMEA based hypothesis</w:t>
      </w:r>
    </w:p>
    <w:p w14:paraId="6543EEFC" w14:textId="77777777" w:rsidR="004F1706" w:rsidRPr="00D23C6D" w:rsidRDefault="004F1706" w:rsidP="004F1706">
      <w:pPr>
        <w:pStyle w:val="BodyTextParagraph"/>
        <w:numPr>
          <w:ilvl w:val="0"/>
          <w:numId w:val="35"/>
        </w:numPr>
        <w:rPr>
          <w:color w:val="FF0000"/>
        </w:rPr>
      </w:pPr>
      <w:r>
        <w:rPr>
          <w:color w:val="FF0000"/>
        </w:rPr>
        <w:t>CHALLENGES / METRICS/ INSIGHTS</w:t>
      </w:r>
    </w:p>
    <w:p w14:paraId="3ED0A482" w14:textId="77777777" w:rsidR="004F1706" w:rsidRPr="00D23C6D" w:rsidRDefault="004F1706" w:rsidP="004F1706">
      <w:pPr>
        <w:pStyle w:val="BodyTextParagraph"/>
        <w:ind w:left="720"/>
        <w:rPr>
          <w:color w:val="FF0000"/>
        </w:rPr>
      </w:pPr>
    </w:p>
    <w:p w14:paraId="529231F0" w14:textId="77777777" w:rsidR="004C0323" w:rsidRDefault="004C0323" w:rsidP="00CE7D58">
      <w:pPr>
        <w:pStyle w:val="BodyTextParagraph"/>
        <w:ind w:left="0"/>
      </w:pPr>
    </w:p>
    <w:p w14:paraId="277A3E56" w14:textId="43B5EB74" w:rsidR="004C0323" w:rsidRDefault="00DA4B29" w:rsidP="004C0323">
      <w:pPr>
        <w:pStyle w:val="Head1"/>
      </w:pPr>
      <w:r>
        <w:t>Phase 3:</w:t>
      </w:r>
      <w:r w:rsidR="004C0323">
        <w:t xml:space="preserve"> The current integration of Large Language Models (LLMs) to augment decision-making</w:t>
      </w:r>
    </w:p>
    <w:p w14:paraId="47BD8E8E" w14:textId="77777777" w:rsidR="00EA320A" w:rsidRDefault="00EA320A" w:rsidP="00EA320A">
      <w:pPr>
        <w:pStyle w:val="BodyTextParagraphinitial"/>
      </w:pPr>
    </w:p>
    <w:p w14:paraId="5E2582EA" w14:textId="53DC394D" w:rsidR="00D34E65" w:rsidRDefault="00D34E65" w:rsidP="00D34E65">
      <w:pPr>
        <w:pStyle w:val="BodyTextParagraph"/>
      </w:pPr>
      <w:r>
        <w:t>What is:</w:t>
      </w:r>
    </w:p>
    <w:p w14:paraId="0380CE95" w14:textId="3739A29C" w:rsidR="00D34E65" w:rsidRDefault="00D34E65" w:rsidP="00D34E65">
      <w:pPr>
        <w:pStyle w:val="BodyTextParagraph"/>
        <w:numPr>
          <w:ilvl w:val="0"/>
          <w:numId w:val="35"/>
        </w:numPr>
      </w:pPr>
      <w:r>
        <w:t xml:space="preserve">Maintaining KB models are </w:t>
      </w:r>
      <w:proofErr w:type="gramStart"/>
      <w:r>
        <w:t>some times</w:t>
      </w:r>
      <w:proofErr w:type="gramEnd"/>
      <w:r>
        <w:t xml:space="preserve"> </w:t>
      </w:r>
      <w:proofErr w:type="gramStart"/>
      <w:r>
        <w:t>costly..</w:t>
      </w:r>
      <w:proofErr w:type="gramEnd"/>
      <w:r>
        <w:t xml:space="preserve"> </w:t>
      </w:r>
      <w:proofErr w:type="gramStart"/>
      <w:r>
        <w:t>problems</w:t>
      </w:r>
      <w:proofErr w:type="gramEnd"/>
      <w:r>
        <w:t xml:space="preserve"> persist for long time</w:t>
      </w:r>
      <w:r w:rsidR="00CF78E5">
        <w:t xml:space="preserve"> and if </w:t>
      </w:r>
      <w:r w:rsidR="006248AF">
        <w:t>constantly</w:t>
      </w:r>
      <w:r w:rsidR="00CF78E5">
        <w:t xml:space="preserve"> alarming it stops</w:t>
      </w:r>
      <w:r w:rsidR="006248AF">
        <w:t xml:space="preserve"> </w:t>
      </w:r>
      <w:proofErr w:type="spellStart"/>
      <w:r w:rsidR="006248AF">
        <w:t>generating</w:t>
      </w:r>
      <w:r w:rsidR="00CF78E5">
        <w:t>e</w:t>
      </w:r>
      <w:proofErr w:type="spellEnd"/>
      <w:r w:rsidR="00CF78E5">
        <w:t xml:space="preserve"> value as expected.</w:t>
      </w:r>
    </w:p>
    <w:p w14:paraId="58CCE9F6" w14:textId="0AECA97A" w:rsidR="00CF78E5" w:rsidRDefault="00967BEF" w:rsidP="00D34E65">
      <w:pPr>
        <w:pStyle w:val="BodyTextParagraph"/>
        <w:numPr>
          <w:ilvl w:val="0"/>
          <w:numId w:val="35"/>
        </w:numPr>
      </w:pPr>
      <w:r>
        <w:t xml:space="preserve">The increase quantity of </w:t>
      </w:r>
      <w:r w:rsidR="003D4649">
        <w:t xml:space="preserve">identified cases started to highlight bottlenecks </w:t>
      </w:r>
      <w:proofErr w:type="spellStart"/>
      <w:r w:rsidR="003D4649">
        <w:t>futher</w:t>
      </w:r>
      <w:proofErr w:type="spellEnd"/>
      <w:r w:rsidR="003D4649">
        <w:t xml:space="preserve"> in the process</w:t>
      </w:r>
      <w:r w:rsidR="002412A5">
        <w:t xml:space="preserve">, related to </w:t>
      </w:r>
      <w:r w:rsidR="0064706E">
        <w:t xml:space="preserve">corrective maintenance </w:t>
      </w:r>
      <w:proofErr w:type="spellStart"/>
      <w:r w:rsidR="0064706E">
        <w:t>prioiritization</w:t>
      </w:r>
      <w:proofErr w:type="spellEnd"/>
      <w:r w:rsidR="0064706E">
        <w:t xml:space="preserve">, </w:t>
      </w:r>
      <w:proofErr w:type="spellStart"/>
      <w:r w:rsidR="0064706E">
        <w:t>contanstly</w:t>
      </w:r>
      <w:proofErr w:type="spellEnd"/>
      <w:r w:rsidR="0064706E">
        <w:t xml:space="preserve"> risk evaluation and </w:t>
      </w:r>
      <w:r w:rsidR="003C2C11">
        <w:t xml:space="preserve">optimization in planning. Those are the next </w:t>
      </w:r>
      <w:proofErr w:type="gramStart"/>
      <w:r w:rsidR="003C2C11">
        <w:t>step</w:t>
      </w:r>
      <w:proofErr w:type="gramEnd"/>
      <w:r w:rsidR="003C2C11">
        <w:t xml:space="preserve"> of the </w:t>
      </w:r>
      <w:r w:rsidR="00945248">
        <w:t xml:space="preserve">process that </w:t>
      </w:r>
      <w:r w:rsidR="002E1318">
        <w:t xml:space="preserve">are included in phase 3 </w:t>
      </w:r>
      <w:proofErr w:type="gramStart"/>
      <w:r w:rsidR="002E1318">
        <w:t>in order to</w:t>
      </w:r>
      <w:proofErr w:type="gramEnd"/>
      <w:r w:rsidR="002E1318">
        <w:t xml:space="preserve"> maximize </w:t>
      </w:r>
      <w:r w:rsidR="000770FD">
        <w:t>results.</w:t>
      </w:r>
      <w:r w:rsidR="00A85496">
        <w:t xml:space="preserve"> (identified </w:t>
      </w:r>
      <w:r w:rsidR="00652F0F">
        <w:t xml:space="preserve">failure modes </w:t>
      </w:r>
      <w:r w:rsidR="00E810AD">
        <w:t xml:space="preserve">not being fixed at a </w:t>
      </w:r>
      <w:r w:rsidR="002950E2">
        <w:t xml:space="preserve">necessary time </w:t>
      </w:r>
      <w:proofErr w:type="gramStart"/>
      <w:r w:rsidR="002950E2">
        <w:t>prior</w:t>
      </w:r>
      <w:proofErr w:type="gramEnd"/>
      <w:r w:rsidR="002950E2">
        <w:t xml:space="preserve"> equipment trip or greater damage).</w:t>
      </w:r>
    </w:p>
    <w:p w14:paraId="5B1715FF" w14:textId="19E4075F" w:rsidR="002950E2" w:rsidRPr="00D34E65" w:rsidRDefault="00FE2077" w:rsidP="00D34E65">
      <w:pPr>
        <w:pStyle w:val="BodyTextParagraph"/>
        <w:numPr>
          <w:ilvl w:val="0"/>
          <w:numId w:val="35"/>
        </w:numPr>
      </w:pPr>
      <w:r>
        <w:t xml:space="preserve">**The </w:t>
      </w:r>
      <w:r w:rsidR="003D0BCD">
        <w:t xml:space="preserve">predictive alarms monitoring still needs human support as first step </w:t>
      </w:r>
      <w:r w:rsidR="00534A7D">
        <w:t xml:space="preserve">to “filter” false alarms and perform initial diagnosis. </w:t>
      </w:r>
      <w:proofErr w:type="gramStart"/>
      <w:r w:rsidR="00534A7D">
        <w:t>Is</w:t>
      </w:r>
      <w:proofErr w:type="gramEnd"/>
      <w:r w:rsidR="00534A7D">
        <w:t xml:space="preserve"> this step could </w:t>
      </w:r>
      <w:proofErr w:type="gramStart"/>
      <w:r w:rsidR="00534A7D">
        <w:t>by</w:t>
      </w:r>
      <w:proofErr w:type="gramEnd"/>
      <w:r w:rsidR="00534A7D">
        <w:t xml:space="preserve"> made by AI, </w:t>
      </w:r>
      <w:r w:rsidR="002B3E63">
        <w:t>the operational costs to run such</w:t>
      </w:r>
      <w:r w:rsidR="00D75085">
        <w:t xml:space="preserve"> workflow could dramatically reduce</w:t>
      </w:r>
      <w:r w:rsidR="00DA3D27">
        <w:t>.</w:t>
      </w:r>
    </w:p>
    <w:p w14:paraId="4FF873D4" w14:textId="77777777" w:rsidR="003F4C06" w:rsidRPr="003F4C06" w:rsidRDefault="003F4C06" w:rsidP="003F4C06">
      <w:pPr>
        <w:pStyle w:val="BodyTextParagraph"/>
      </w:pPr>
    </w:p>
    <w:p w14:paraId="5AA16FC1" w14:textId="5720557D" w:rsidR="003F4C06" w:rsidRDefault="003F4C06" w:rsidP="00EA320A">
      <w:pPr>
        <w:pStyle w:val="BodyTextParagraph"/>
      </w:pPr>
      <w:r>
        <w:t>What if:</w:t>
      </w:r>
    </w:p>
    <w:p w14:paraId="59F6B629" w14:textId="396460FE" w:rsidR="00EA320A" w:rsidRDefault="00EA320A" w:rsidP="003F4C06">
      <w:pPr>
        <w:pStyle w:val="BodyTextParagraph"/>
        <w:numPr>
          <w:ilvl w:val="0"/>
          <w:numId w:val="35"/>
        </w:numPr>
      </w:pPr>
      <w:r>
        <w:t xml:space="preserve">Context layer starting to </w:t>
      </w:r>
      <w:r w:rsidR="003F4C06">
        <w:t xml:space="preserve">include more information as CMMS, cases, documents </w:t>
      </w:r>
      <w:proofErr w:type="gramStart"/>
      <w:r w:rsidR="003F4C06">
        <w:t>etc..</w:t>
      </w:r>
      <w:proofErr w:type="gramEnd"/>
    </w:p>
    <w:p w14:paraId="32094530" w14:textId="08CA675E" w:rsidR="003F4C06" w:rsidRDefault="009144D6" w:rsidP="003F4C06">
      <w:pPr>
        <w:pStyle w:val="BodyTextParagraph"/>
        <w:numPr>
          <w:ilvl w:val="0"/>
          <w:numId w:val="35"/>
        </w:numPr>
      </w:pPr>
      <w:r>
        <w:t xml:space="preserve">Application interface and models </w:t>
      </w:r>
      <w:proofErr w:type="gramStart"/>
      <w:r>
        <w:t>not</w:t>
      </w:r>
      <w:proofErr w:type="gramEnd"/>
      <w:r>
        <w:t xml:space="preserve"> just for detection, but for support prioritization and planning.</w:t>
      </w:r>
    </w:p>
    <w:p w14:paraId="04D66D93" w14:textId="5869BB83" w:rsidR="009144D6" w:rsidRPr="00EA320A" w:rsidRDefault="009144D6" w:rsidP="003F4C06">
      <w:pPr>
        <w:pStyle w:val="BodyTextParagraph"/>
        <w:numPr>
          <w:ilvl w:val="0"/>
          <w:numId w:val="35"/>
        </w:numPr>
      </w:pPr>
      <w:proofErr w:type="spellStart"/>
      <w:r>
        <w:t>Lavarage</w:t>
      </w:r>
      <w:proofErr w:type="spellEnd"/>
      <w:r>
        <w:t xml:space="preserve"> </w:t>
      </w:r>
      <w:r w:rsidRPr="003443E3">
        <w:rPr>
          <w:b/>
          <w:bCs/>
        </w:rPr>
        <w:t>LLM</w:t>
      </w:r>
      <w:r>
        <w:t xml:space="preserve"> </w:t>
      </w:r>
      <w:r w:rsidR="003443E3">
        <w:t xml:space="preserve">for alarms and </w:t>
      </w:r>
      <w:r>
        <w:t>context data.</w:t>
      </w:r>
    </w:p>
    <w:p w14:paraId="2906747F" w14:textId="77777777" w:rsidR="004F1706" w:rsidRPr="00D23C6D" w:rsidRDefault="004F1706" w:rsidP="004F1706">
      <w:pPr>
        <w:pStyle w:val="BodyTextParagraph"/>
        <w:numPr>
          <w:ilvl w:val="0"/>
          <w:numId w:val="35"/>
        </w:numPr>
        <w:rPr>
          <w:color w:val="FF0000"/>
        </w:rPr>
      </w:pPr>
      <w:r>
        <w:rPr>
          <w:color w:val="FF0000"/>
        </w:rPr>
        <w:t>CHALLENGES / METRICS/ INSIGHTS</w:t>
      </w:r>
    </w:p>
    <w:p w14:paraId="2312AECE" w14:textId="17B6403D" w:rsidR="004C0323" w:rsidRDefault="004C0323" w:rsidP="00CE7D58">
      <w:pPr>
        <w:pStyle w:val="BodyTextParagraph"/>
        <w:ind w:left="0"/>
      </w:pPr>
    </w:p>
    <w:p w14:paraId="6BBBCBC9" w14:textId="5E130FF5" w:rsidR="00773437" w:rsidRDefault="00773437" w:rsidP="00773437">
      <w:pPr>
        <w:pStyle w:val="BodyTextParagraph"/>
        <w:ind w:left="0"/>
        <w:rPr>
          <w:rFonts w:ascii="Arial" w:hAnsi="Arial" w:cs="Arial"/>
          <w:b/>
          <w:bCs/>
        </w:rPr>
      </w:pPr>
      <w:r w:rsidRPr="00505A9E">
        <w:rPr>
          <w:rFonts w:ascii="Arial" w:hAnsi="Arial" w:cs="Arial"/>
          <w:b/>
          <w:bCs/>
        </w:rPr>
        <w:t>Conclusions</w:t>
      </w:r>
    </w:p>
    <w:p w14:paraId="1E85C69F" w14:textId="77777777" w:rsidR="00773437" w:rsidRDefault="00773437" w:rsidP="00773437">
      <w:pPr>
        <w:pStyle w:val="BodyTextParagraphinitial"/>
      </w:pPr>
      <w:r w:rsidRPr="00592CF4">
        <w:t xml:space="preserve">Body text </w:t>
      </w:r>
      <w:proofErr w:type="gramStart"/>
      <w:r>
        <w:t xml:space="preserve">1 </w:t>
      </w:r>
      <w:r w:rsidRPr="00592CF4">
        <w:t>paragraph</w:t>
      </w:r>
      <w:proofErr w:type="gramEnd"/>
      <w:r w:rsidRPr="00592CF4">
        <w:t>.</w:t>
      </w:r>
    </w:p>
    <w:p w14:paraId="39792EA5" w14:textId="77777777" w:rsidR="004C0323" w:rsidRDefault="004C0323" w:rsidP="00CE7D58">
      <w:pPr>
        <w:pStyle w:val="BodyTextParagraph"/>
        <w:ind w:left="0"/>
      </w:pPr>
    </w:p>
    <w:p w14:paraId="72B8E69B" w14:textId="77777777" w:rsidR="004C0323" w:rsidRDefault="004C0323" w:rsidP="00CE7D58">
      <w:pPr>
        <w:pStyle w:val="BodyTextParagraph"/>
        <w:ind w:left="0"/>
      </w:pPr>
    </w:p>
    <w:p w14:paraId="030347D4" w14:textId="77777777" w:rsidR="004C0323" w:rsidRDefault="004C0323" w:rsidP="00CE7D58">
      <w:pPr>
        <w:pStyle w:val="BodyTextParagraph"/>
        <w:ind w:left="0"/>
      </w:pPr>
    </w:p>
    <w:p w14:paraId="1A0C6B43" w14:textId="63A659E3" w:rsidR="00CE7D58" w:rsidRDefault="00CE7D58" w:rsidP="00CE7D58">
      <w:pPr>
        <w:pStyle w:val="Head1"/>
      </w:pPr>
      <w:r w:rsidRPr="00CE7D58">
        <w:t>Description and Application of Equipment and Processes.</w:t>
      </w:r>
    </w:p>
    <w:p w14:paraId="31DCB5E0" w14:textId="06CF53DB" w:rsidR="00185C40" w:rsidRDefault="00D629B9" w:rsidP="0030394E">
      <w:pPr>
        <w:pStyle w:val="BodyTextParagraphinitial"/>
      </w:pPr>
      <w:r w:rsidRPr="00592CF4">
        <w:t xml:space="preserve">Body text </w:t>
      </w:r>
      <w:proofErr w:type="gramStart"/>
      <w:r>
        <w:t xml:space="preserve">1 </w:t>
      </w:r>
      <w:r w:rsidRPr="00592CF4">
        <w:t>paragraph</w:t>
      </w:r>
      <w:proofErr w:type="gramEnd"/>
      <w:r w:rsidRPr="00592CF4">
        <w:t>.</w:t>
      </w:r>
    </w:p>
    <w:p w14:paraId="1167B253" w14:textId="77777777" w:rsidR="0030394E" w:rsidRPr="0030394E" w:rsidRDefault="0030394E" w:rsidP="0030394E">
      <w:pPr>
        <w:pStyle w:val="BodyTextParagraph"/>
      </w:pPr>
    </w:p>
    <w:p w14:paraId="16D90A7A" w14:textId="02E4B26B" w:rsidR="00A74DA4" w:rsidRDefault="00505A9E" w:rsidP="00C52A4D">
      <w:pPr>
        <w:pStyle w:val="BodyTextParagraph"/>
        <w:ind w:left="0"/>
        <w:rPr>
          <w:rFonts w:ascii="Arial" w:hAnsi="Arial" w:cs="Arial"/>
          <w:b/>
          <w:bCs/>
        </w:rPr>
      </w:pPr>
      <w:r w:rsidRPr="00505A9E">
        <w:rPr>
          <w:rFonts w:ascii="Arial" w:hAnsi="Arial" w:cs="Arial"/>
          <w:b/>
          <w:bCs/>
        </w:rPr>
        <w:t>Presentation of Data and Results</w:t>
      </w:r>
    </w:p>
    <w:p w14:paraId="1C2B45D3" w14:textId="77777777" w:rsidR="00D629B9" w:rsidRDefault="00D629B9" w:rsidP="00D629B9">
      <w:pPr>
        <w:pStyle w:val="BodyTextParagraphinitial"/>
      </w:pPr>
      <w:r w:rsidRPr="00592CF4">
        <w:t xml:space="preserve">Body text </w:t>
      </w:r>
      <w:proofErr w:type="gramStart"/>
      <w:r>
        <w:t xml:space="preserve">1 </w:t>
      </w:r>
      <w:r w:rsidRPr="00592CF4">
        <w:t>paragraph</w:t>
      </w:r>
      <w:proofErr w:type="gramEnd"/>
      <w:r w:rsidRPr="00592CF4">
        <w:t>.</w:t>
      </w:r>
    </w:p>
    <w:p w14:paraId="1998F63D" w14:textId="77777777" w:rsidR="00D629B9" w:rsidRDefault="00D629B9" w:rsidP="00C52A4D">
      <w:pPr>
        <w:pStyle w:val="BodyTextParagraph"/>
        <w:ind w:left="0"/>
        <w:rPr>
          <w:rFonts w:ascii="Arial" w:hAnsi="Arial" w:cs="Arial"/>
          <w:b/>
          <w:bCs/>
        </w:rPr>
      </w:pPr>
    </w:p>
    <w:p w14:paraId="23D69139" w14:textId="77777777" w:rsidR="00505A9E" w:rsidRDefault="00505A9E" w:rsidP="00C52A4D">
      <w:pPr>
        <w:pStyle w:val="BodyTextParagraph"/>
        <w:ind w:left="0"/>
        <w:rPr>
          <w:rFonts w:ascii="Arial" w:hAnsi="Arial" w:cs="Arial"/>
          <w:b/>
          <w:bCs/>
        </w:rPr>
      </w:pPr>
    </w:p>
    <w:p w14:paraId="25C51441" w14:textId="043C29CE" w:rsidR="00A74DA4" w:rsidRDefault="00505A9E" w:rsidP="00C52A4D">
      <w:pPr>
        <w:pStyle w:val="BodyTextParagraph"/>
        <w:ind w:left="0"/>
        <w:rPr>
          <w:rFonts w:ascii="Arial" w:hAnsi="Arial" w:cs="Arial"/>
          <w:b/>
          <w:bCs/>
        </w:rPr>
      </w:pPr>
      <w:r w:rsidRPr="00505A9E">
        <w:rPr>
          <w:rFonts w:ascii="Arial" w:hAnsi="Arial" w:cs="Arial"/>
          <w:b/>
          <w:bCs/>
        </w:rPr>
        <w:t>Conclusions.</w:t>
      </w:r>
    </w:p>
    <w:p w14:paraId="12F5C438" w14:textId="77777777" w:rsidR="00D629B9" w:rsidRDefault="00D629B9" w:rsidP="00D629B9">
      <w:pPr>
        <w:pStyle w:val="BodyTextParagraphinitial"/>
      </w:pPr>
      <w:r w:rsidRPr="00592CF4">
        <w:t xml:space="preserve">Body text </w:t>
      </w:r>
      <w:proofErr w:type="gramStart"/>
      <w:r>
        <w:t xml:space="preserve">1 </w:t>
      </w:r>
      <w:r w:rsidRPr="00592CF4">
        <w:t>paragraph</w:t>
      </w:r>
      <w:proofErr w:type="gramEnd"/>
      <w:r w:rsidRPr="00592CF4">
        <w:t>.</w:t>
      </w:r>
    </w:p>
    <w:p w14:paraId="3BBE6A03" w14:textId="77777777" w:rsidR="00D629B9" w:rsidRPr="00505A9E" w:rsidRDefault="00D629B9" w:rsidP="00C52A4D">
      <w:pPr>
        <w:pStyle w:val="BodyTextParagraph"/>
        <w:ind w:left="0"/>
        <w:rPr>
          <w:rFonts w:ascii="Arial" w:hAnsi="Arial" w:cs="Arial"/>
          <w:b/>
          <w:bCs/>
        </w:rPr>
      </w:pPr>
    </w:p>
    <w:p w14:paraId="2E8EB16F" w14:textId="77777777" w:rsidR="00A74DA4" w:rsidRDefault="00A74DA4" w:rsidP="00C52A4D">
      <w:pPr>
        <w:pStyle w:val="BodyTextParagraph"/>
        <w:ind w:left="0"/>
      </w:pPr>
    </w:p>
    <w:p w14:paraId="37D70DEF" w14:textId="77777777" w:rsidR="0030394E" w:rsidRDefault="0030394E" w:rsidP="00C52A4D">
      <w:pPr>
        <w:pStyle w:val="BodyTextParagraph"/>
        <w:ind w:left="0"/>
      </w:pPr>
    </w:p>
    <w:p w14:paraId="1F04A03E" w14:textId="63F72795" w:rsidR="00C52A4D" w:rsidRDefault="00505A9E" w:rsidP="00C52A4D">
      <w:pPr>
        <w:pStyle w:val="BodyTextParagraph"/>
        <w:ind w:left="0"/>
        <w:rPr>
          <w:rFonts w:ascii="Arial" w:hAnsi="Arial" w:cs="Arial"/>
          <w:b/>
          <w:bCs/>
        </w:rPr>
      </w:pPr>
      <w:r w:rsidRPr="00D629B9">
        <w:rPr>
          <w:rFonts w:ascii="Arial" w:hAnsi="Arial" w:cs="Arial"/>
          <w:b/>
          <w:bCs/>
        </w:rPr>
        <w:t>Acknowledgments</w:t>
      </w:r>
    </w:p>
    <w:p w14:paraId="616C3635" w14:textId="77777777" w:rsidR="00D629B9" w:rsidRDefault="00D629B9" w:rsidP="00D629B9">
      <w:pPr>
        <w:pStyle w:val="BodyTextParagraphinitial"/>
      </w:pPr>
      <w:r w:rsidRPr="00592CF4">
        <w:t xml:space="preserve">Body text </w:t>
      </w:r>
      <w:proofErr w:type="gramStart"/>
      <w:r>
        <w:t xml:space="preserve">1 </w:t>
      </w:r>
      <w:r w:rsidRPr="00592CF4">
        <w:t>paragraph</w:t>
      </w:r>
      <w:proofErr w:type="gramEnd"/>
      <w:r w:rsidRPr="00592CF4">
        <w:t>.</w:t>
      </w:r>
    </w:p>
    <w:p w14:paraId="3DA79782" w14:textId="77777777" w:rsidR="00D629B9" w:rsidRDefault="00D629B9" w:rsidP="00C52A4D">
      <w:pPr>
        <w:pStyle w:val="BodyTextParagraph"/>
        <w:ind w:left="0"/>
      </w:pPr>
    </w:p>
    <w:p w14:paraId="5DD54010" w14:textId="77777777" w:rsidR="00D629B9" w:rsidRDefault="00D629B9" w:rsidP="00C52A4D">
      <w:pPr>
        <w:pStyle w:val="BodyTextParagraph"/>
        <w:ind w:left="0"/>
      </w:pPr>
    </w:p>
    <w:p w14:paraId="117C470A" w14:textId="3862D694" w:rsidR="00D629B9" w:rsidRDefault="00D629B9" w:rsidP="00C52A4D">
      <w:pPr>
        <w:pStyle w:val="BodyTextParagraph"/>
        <w:ind w:left="0"/>
        <w:rPr>
          <w:rFonts w:ascii="Arial" w:hAnsi="Arial" w:cs="Arial"/>
          <w:b/>
          <w:bCs/>
        </w:rPr>
      </w:pPr>
      <w:r w:rsidRPr="00D629B9">
        <w:rPr>
          <w:rFonts w:ascii="Arial" w:hAnsi="Arial" w:cs="Arial"/>
          <w:b/>
          <w:bCs/>
        </w:rPr>
        <w:t>References</w:t>
      </w:r>
    </w:p>
    <w:p w14:paraId="3E239754" w14:textId="10D6956B" w:rsidR="00C86323" w:rsidRDefault="00CE1CD6" w:rsidP="00C86323">
      <w:pPr>
        <w:pStyle w:val="BodyTextParagraphinitial"/>
      </w:pPr>
      <w:r w:rsidRPr="00F15DE5">
        <w:t xml:space="preserve">Jardine, A. K. S., Lin, D., &amp; </w:t>
      </w:r>
      <w:proofErr w:type="spellStart"/>
      <w:r w:rsidRPr="00F15DE5">
        <w:t>Banjevic</w:t>
      </w:r>
      <w:proofErr w:type="spellEnd"/>
      <w:r w:rsidRPr="00F15DE5">
        <w:t>, D</w:t>
      </w:r>
      <w:r w:rsidR="007A1EFD">
        <w:t>. 2006</w:t>
      </w:r>
      <w:r w:rsidRPr="00F15DE5">
        <w:t>.</w:t>
      </w:r>
      <w:r w:rsidR="00F15DE5">
        <w:t xml:space="preserve"> </w:t>
      </w:r>
      <w:r>
        <w:t>A Review on Machinery Diagnostics and Prognostics Implementing Condition-Based Maintenance.</w:t>
      </w:r>
      <w:r w:rsidR="00F15DE5">
        <w:t xml:space="preserve"> </w:t>
      </w:r>
      <w:r>
        <w:t>Mechanical Systems and Signal Processing, Vol. 20, No. 7, pp. 1483–1510</w:t>
      </w:r>
      <w:r w:rsidR="007A1EFD">
        <w:t>.</w:t>
      </w:r>
    </w:p>
    <w:p w14:paraId="76202785" w14:textId="3D925C07" w:rsidR="00054852" w:rsidRDefault="00054852" w:rsidP="00054852">
      <w:pPr>
        <w:pStyle w:val="BodyTextParagraph"/>
        <w:ind w:left="0"/>
      </w:pPr>
      <w:r>
        <w:t>Pandya, D., Goebel, K., Eklund, N., &amp; Roychoudhury, I. 2018. Increasing Production Efficiency via Compressor Failure Predictive Analytics Using Machine Learning. Offshore Technology Conference (OTC), Paper OTC-28990-MS, Houston, Texas.</w:t>
      </w:r>
    </w:p>
    <w:p w14:paraId="0AD40FA4" w14:textId="44FE9829" w:rsidR="00C86323" w:rsidRPr="00C86323" w:rsidRDefault="00C86323" w:rsidP="00C86323">
      <w:pPr>
        <w:pStyle w:val="BodyTextParagraph"/>
        <w:ind w:left="0"/>
      </w:pPr>
      <w:r>
        <w:t>Peng, Y., Dong, M., &amp; Zuo, M. J. 2010.Current Status of Machine Prognostics in Condition-Based Maintenance. Mechanical Systems and Signal Processing, Vol. 24, No. 2, pp. 282–293.</w:t>
      </w:r>
    </w:p>
    <w:p w14:paraId="5855B775" w14:textId="77777777" w:rsidR="00D629B9" w:rsidRPr="00C52A4D" w:rsidRDefault="00D629B9" w:rsidP="00C52A4D">
      <w:pPr>
        <w:pStyle w:val="BodyTextParagraph"/>
        <w:ind w:left="0"/>
      </w:pPr>
    </w:p>
    <w:p w14:paraId="18F85ED7" w14:textId="77777777" w:rsidR="00C52A4D" w:rsidRPr="00C52A4D" w:rsidRDefault="00C52A4D" w:rsidP="00592CF4">
      <w:pPr>
        <w:pStyle w:val="Head1"/>
      </w:pPr>
    </w:p>
    <w:p w14:paraId="42399638" w14:textId="77777777" w:rsidR="00C52A4D" w:rsidRPr="00C52A4D" w:rsidRDefault="00C52A4D" w:rsidP="00592CF4">
      <w:pPr>
        <w:pStyle w:val="Head1"/>
      </w:pPr>
    </w:p>
    <w:p w14:paraId="07613853" w14:textId="77777777" w:rsidR="00C52A4D" w:rsidRPr="00C52A4D" w:rsidRDefault="00C52A4D" w:rsidP="00592CF4">
      <w:pPr>
        <w:pStyle w:val="Head1"/>
      </w:pPr>
    </w:p>
    <w:p w14:paraId="0A226A46" w14:textId="77777777" w:rsidR="00C52A4D" w:rsidRPr="00C52A4D" w:rsidRDefault="00C52A4D" w:rsidP="00592CF4">
      <w:pPr>
        <w:pStyle w:val="Head1"/>
      </w:pPr>
    </w:p>
    <w:p w14:paraId="56DDE1A2" w14:textId="77777777" w:rsidR="00C52A4D" w:rsidRPr="00C52A4D" w:rsidRDefault="00C52A4D" w:rsidP="00592CF4">
      <w:pPr>
        <w:pStyle w:val="Head1"/>
      </w:pPr>
    </w:p>
    <w:p w14:paraId="5EECE77E" w14:textId="77777777" w:rsidR="00C52A4D" w:rsidRPr="00C52A4D" w:rsidRDefault="00C52A4D" w:rsidP="00592CF4">
      <w:pPr>
        <w:pStyle w:val="Head1"/>
      </w:pPr>
    </w:p>
    <w:p w14:paraId="77B99000" w14:textId="77777777" w:rsidR="00C52A4D" w:rsidRPr="00C52A4D" w:rsidRDefault="00C52A4D" w:rsidP="00592CF4">
      <w:pPr>
        <w:pStyle w:val="Head1"/>
      </w:pPr>
    </w:p>
    <w:p w14:paraId="1D11E1A9" w14:textId="77777777" w:rsidR="00592CF4" w:rsidRDefault="00600FEB" w:rsidP="00592CF4">
      <w:pPr>
        <w:pStyle w:val="Head1"/>
      </w:pPr>
      <w:r w:rsidRPr="002B13B1">
        <w:t>First-</w:t>
      </w:r>
      <w:r w:rsidR="00BE396F" w:rsidRPr="002B13B1">
        <w:t>Level Heading</w:t>
      </w:r>
    </w:p>
    <w:p w14:paraId="520ACCB6" w14:textId="77777777" w:rsidR="00BE396F" w:rsidRDefault="002A4213" w:rsidP="00592CF4">
      <w:pPr>
        <w:pStyle w:val="BodyTextParagraphinitial"/>
      </w:pPr>
      <w:r w:rsidRPr="00592CF4">
        <w:t xml:space="preserve">Body text </w:t>
      </w:r>
      <w:proofErr w:type="gramStart"/>
      <w:r w:rsidR="00385358">
        <w:t xml:space="preserve">1 </w:t>
      </w:r>
      <w:r w:rsidRPr="00592CF4">
        <w:t>paragraph</w:t>
      </w:r>
      <w:proofErr w:type="gramEnd"/>
      <w:r w:rsidR="00592CF4" w:rsidRPr="00592CF4">
        <w:t>.</w:t>
      </w:r>
    </w:p>
    <w:p w14:paraId="035C446D" w14:textId="41BA45B1" w:rsidR="00592CF4" w:rsidRPr="002B13B1" w:rsidRDefault="00385358" w:rsidP="00592CF4">
      <w:pPr>
        <w:pStyle w:val="BodyTextParagraph"/>
        <w:tabs>
          <w:tab w:val="clear" w:pos="360"/>
        </w:tabs>
      </w:pPr>
      <w:commentRangeStart w:id="230"/>
      <w:commentRangeStart w:id="231"/>
      <w:r>
        <w:t>B</w:t>
      </w:r>
      <w:r w:rsidR="00592CF4">
        <w:t xml:space="preserve">ody text </w:t>
      </w:r>
      <w:r>
        <w:t xml:space="preserve">2 </w:t>
      </w:r>
      <w:r w:rsidR="00592CF4">
        <w:t>paragraphs.</w:t>
      </w:r>
      <w:commentRangeEnd w:id="230"/>
      <w:r w:rsidR="00061454" w:rsidRPr="002B13B1">
        <w:rPr>
          <w:rStyle w:val="CommentReference"/>
          <w:sz w:val="20"/>
          <w:szCs w:val="20"/>
        </w:rPr>
        <w:commentReference w:id="230"/>
      </w:r>
      <w:commentRangeEnd w:id="231"/>
      <w:r w:rsidR="00014843" w:rsidRPr="002B13B1">
        <w:rPr>
          <w:rStyle w:val="CommentReference"/>
          <w:sz w:val="20"/>
          <w:szCs w:val="20"/>
        </w:rPr>
        <w:commentReference w:id="231"/>
      </w:r>
    </w:p>
    <w:p w14:paraId="05B9C911" w14:textId="77777777" w:rsidR="00DD5BB2" w:rsidRDefault="00DD5BB2" w:rsidP="00257458">
      <w:pPr>
        <w:pStyle w:val="Head2"/>
      </w:pPr>
    </w:p>
    <w:p w14:paraId="43633EE2" w14:textId="77777777" w:rsidR="00BE396F" w:rsidRPr="00257458" w:rsidRDefault="00600FEB" w:rsidP="00257458">
      <w:pPr>
        <w:pStyle w:val="Head2"/>
      </w:pPr>
      <w:r w:rsidRPr="00257458">
        <w:t>Second-</w:t>
      </w:r>
      <w:r w:rsidR="000A4324" w:rsidRPr="00257458">
        <w:t>L</w:t>
      </w:r>
      <w:r w:rsidR="00BE396F" w:rsidRPr="00257458">
        <w:t xml:space="preserve">evel </w:t>
      </w:r>
      <w:r w:rsidR="000A4324" w:rsidRPr="00257458">
        <w:t>H</w:t>
      </w:r>
      <w:r w:rsidR="00BE396F" w:rsidRPr="00257458">
        <w:t xml:space="preserve">eading. </w:t>
      </w:r>
    </w:p>
    <w:p w14:paraId="5170364C" w14:textId="77777777" w:rsidR="000A4324" w:rsidRPr="00257458" w:rsidRDefault="00600FEB" w:rsidP="00594B23">
      <w:pPr>
        <w:pStyle w:val="Head3"/>
      </w:pPr>
      <w:r w:rsidRPr="00257458">
        <w:t>Third-</w:t>
      </w:r>
      <w:r w:rsidR="000A4324" w:rsidRPr="00257458">
        <w:t xml:space="preserve">Level Heading. </w:t>
      </w:r>
    </w:p>
    <w:p w14:paraId="58DFE56A" w14:textId="77777777" w:rsidR="005A4404" w:rsidRPr="005A3388" w:rsidRDefault="00790829" w:rsidP="00B9469E">
      <w:pPr>
        <w:pStyle w:val="Head4"/>
        <w:rPr>
          <w:i w:val="0"/>
          <w:iCs w:val="0"/>
        </w:rPr>
      </w:pPr>
      <w:r w:rsidRPr="00013BC9">
        <w:rPr>
          <w:rFonts w:ascii="Arial" w:hAnsi="Arial" w:cs="Arial"/>
          <w:b/>
          <w:noProof/>
          <w:color w:val="000000" w:themeColor="text1"/>
          <w:sz w:val="28"/>
          <w:szCs w:val="28"/>
        </w:rPr>
        <mc:AlternateContent>
          <mc:Choice Requires="wps">
            <w:drawing>
              <wp:anchor distT="91440" distB="91440" distL="137160" distR="137160" simplePos="0" relativeHeight="251658240" behindDoc="0" locked="0" layoutInCell="0" allowOverlap="1" wp14:anchorId="5483BB05" wp14:editId="5CAA819D">
                <wp:simplePos x="0" y="0"/>
                <wp:positionH relativeFrom="margin">
                  <wp:posOffset>2291715</wp:posOffset>
                </wp:positionH>
                <wp:positionV relativeFrom="margin">
                  <wp:posOffset>4307205</wp:posOffset>
                </wp:positionV>
                <wp:extent cx="2303780" cy="6400800"/>
                <wp:effectExtent l="8890" t="0" r="0" b="0"/>
                <wp:wrapSquare wrapText="bothSides"/>
                <wp:docPr id="30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303780" cy="6400800"/>
                        </a:xfrm>
                        <a:prstGeom prst="rect">
                          <a:avLst/>
                        </a:prstGeom>
                        <a:solidFill>
                          <a:schemeClr val="bg1">
                            <a:lumMod val="85000"/>
                          </a:schemeClr>
                        </a:solidFill>
                        <a:ln w="19050">
                          <a:noFill/>
                        </a:ln>
                        <a:effectLst/>
                      </wps:spPr>
                      <wps:txbx>
                        <w:txbxContent>
                          <w:p w14:paraId="2F2857AF" w14:textId="77777777" w:rsidR="00240C95" w:rsidRPr="001B1011" w:rsidRDefault="00240C95" w:rsidP="00240C95">
                            <w:pPr>
                              <w:pStyle w:val="ListParagraph"/>
                              <w:spacing w:after="0"/>
                              <w:ind w:left="0"/>
                              <w:jc w:val="center"/>
                              <w:rPr>
                                <w:rFonts w:ascii="Arial" w:hAnsi="Arial" w:cs="Arial"/>
                                <w:b/>
                                <w:color w:val="FF0000"/>
                              </w:rPr>
                            </w:pPr>
                            <w:r w:rsidRPr="001B1011">
                              <w:rPr>
                                <w:rFonts w:ascii="Arial" w:hAnsi="Arial" w:cs="Arial"/>
                                <w:b/>
                                <w:color w:val="FF0000"/>
                              </w:rPr>
                              <w:t>ATTENTION! DELETE AFTER READING</w:t>
                            </w:r>
                            <w:r w:rsidR="00DE1396" w:rsidRPr="001B1011">
                              <w:rPr>
                                <w:rFonts w:ascii="Arial" w:hAnsi="Arial" w:cs="Arial"/>
                                <w:b/>
                                <w:color w:val="FF0000"/>
                              </w:rPr>
                              <w:t>.</w:t>
                            </w:r>
                          </w:p>
                          <w:p w14:paraId="39B8A336" w14:textId="77777777" w:rsidR="001B1011" w:rsidRDefault="00240C95" w:rsidP="001B1011">
                            <w:pPr>
                              <w:pStyle w:val="ListParagraph"/>
                              <w:spacing w:after="0"/>
                              <w:ind w:left="0"/>
                              <w:jc w:val="center"/>
                              <w:rPr>
                                <w:rFonts w:ascii="Arial" w:hAnsi="Arial" w:cs="Arial"/>
                                <w:color w:val="000000" w:themeColor="text1"/>
                              </w:rPr>
                            </w:pPr>
                            <w:r w:rsidRPr="005F2C71">
                              <w:rPr>
                                <w:rFonts w:ascii="Arial" w:hAnsi="Arial" w:cs="Arial"/>
                                <w:b/>
                                <w:color w:val="000000" w:themeColor="text1"/>
                              </w:rPr>
                              <w:t xml:space="preserve">The final layout of the manuscript will differ from </w:t>
                            </w:r>
                            <w:r w:rsidR="00DE1396">
                              <w:rPr>
                                <w:rFonts w:ascii="Arial" w:hAnsi="Arial" w:cs="Arial"/>
                                <w:b/>
                                <w:color w:val="000000" w:themeColor="text1"/>
                              </w:rPr>
                              <w:t>your</w:t>
                            </w:r>
                            <w:r w:rsidRPr="005F2C71">
                              <w:rPr>
                                <w:rFonts w:ascii="Arial" w:hAnsi="Arial" w:cs="Arial"/>
                                <w:b/>
                                <w:color w:val="000000" w:themeColor="text1"/>
                              </w:rPr>
                              <w:t xml:space="preserve"> original submission.</w:t>
                            </w:r>
                          </w:p>
                          <w:p w14:paraId="7B5A2D83" w14:textId="77777777" w:rsidR="001B1011" w:rsidRDefault="001B1011" w:rsidP="00385358">
                            <w:pPr>
                              <w:pStyle w:val="ListParagraph"/>
                              <w:spacing w:after="0"/>
                              <w:ind w:left="0"/>
                              <w:rPr>
                                <w:rFonts w:ascii="Arial" w:hAnsi="Arial" w:cs="Arial"/>
                                <w:color w:val="000000" w:themeColor="text1"/>
                              </w:rPr>
                            </w:pPr>
                          </w:p>
                          <w:p w14:paraId="4D90E97C" w14:textId="77777777" w:rsidR="00385358" w:rsidRDefault="00385358" w:rsidP="00385358">
                            <w:pPr>
                              <w:pStyle w:val="ListParagraph"/>
                              <w:spacing w:after="0"/>
                              <w:ind w:left="0"/>
                              <w:rPr>
                                <w:rFonts w:ascii="Arial" w:hAnsi="Arial" w:cs="Arial"/>
                                <w:color w:val="000000" w:themeColor="text1"/>
                              </w:rPr>
                            </w:pPr>
                            <w:r w:rsidRPr="005F2C71">
                              <w:rPr>
                                <w:rFonts w:ascii="Arial" w:hAnsi="Arial" w:cs="Arial"/>
                                <w:color w:val="000000" w:themeColor="text1"/>
                              </w:rPr>
                              <w:t>All manuscripts will be tagged into XML format for final publication.</w:t>
                            </w:r>
                            <w:r>
                              <w:rPr>
                                <w:rFonts w:ascii="Arial" w:hAnsi="Arial" w:cs="Arial"/>
                                <w:color w:val="000000" w:themeColor="text1"/>
                              </w:rPr>
                              <w:t xml:space="preserve"> </w:t>
                            </w:r>
                            <w:r w:rsidRPr="005F2C71">
                              <w:rPr>
                                <w:rFonts w:ascii="Arial" w:hAnsi="Arial" w:cs="Arial"/>
                                <w:color w:val="000000" w:themeColor="text1"/>
                              </w:rPr>
                              <w:t>Standardized styles and fonts will be used in the final layout of the manuscript. Links will be added for references, figures, tables, and equations. All figures</w:t>
                            </w:r>
                            <w:r>
                              <w:rPr>
                                <w:rFonts w:ascii="Arial" w:hAnsi="Arial" w:cs="Arial"/>
                                <w:color w:val="000000" w:themeColor="text1"/>
                              </w:rPr>
                              <w:t xml:space="preserve"> and</w:t>
                            </w:r>
                            <w:r w:rsidRPr="005F2C71">
                              <w:rPr>
                                <w:rFonts w:ascii="Arial" w:hAnsi="Arial" w:cs="Arial"/>
                                <w:color w:val="000000" w:themeColor="text1"/>
                              </w:rPr>
                              <w:t xml:space="preserve"> tables</w:t>
                            </w:r>
                            <w:r>
                              <w:rPr>
                                <w:rFonts w:ascii="Arial" w:hAnsi="Arial" w:cs="Arial"/>
                                <w:color w:val="000000" w:themeColor="text1"/>
                              </w:rPr>
                              <w:t xml:space="preserve"> with associated captions</w:t>
                            </w:r>
                            <w:r w:rsidRPr="005F2C71">
                              <w:rPr>
                                <w:rFonts w:ascii="Arial" w:hAnsi="Arial" w:cs="Arial"/>
                                <w:color w:val="000000" w:themeColor="text1"/>
                              </w:rPr>
                              <w:t xml:space="preserve"> will be placed after the paragraph of first mention in the final layout </w:t>
                            </w:r>
                            <w:r>
                              <w:rPr>
                                <w:rFonts w:ascii="Arial" w:hAnsi="Arial" w:cs="Arial"/>
                                <w:color w:val="000000" w:themeColor="text1"/>
                              </w:rPr>
                              <w:t>of conference manuscripts and as near as possible to first mention in journal manuscripts.</w:t>
                            </w:r>
                            <w:r w:rsidRPr="005F2C71">
                              <w:rPr>
                                <w:rFonts w:ascii="Arial" w:hAnsi="Arial" w:cs="Arial"/>
                                <w:color w:val="000000" w:themeColor="text1"/>
                              </w:rPr>
                              <w:t xml:space="preserve"> </w:t>
                            </w:r>
                          </w:p>
                          <w:p w14:paraId="4B5A0D4B" w14:textId="77777777" w:rsidR="006D20C6" w:rsidRDefault="006D20C6" w:rsidP="00385358">
                            <w:pPr>
                              <w:pStyle w:val="ListParagraph"/>
                              <w:spacing w:after="0"/>
                              <w:ind w:left="0"/>
                              <w:rPr>
                                <w:rFonts w:ascii="Arial" w:hAnsi="Arial" w:cs="Arial"/>
                                <w:color w:val="000000" w:themeColor="text1"/>
                              </w:rPr>
                            </w:pPr>
                          </w:p>
                          <w:p w14:paraId="58BCC884" w14:textId="77777777" w:rsidR="006D20C6" w:rsidRPr="006D20C6" w:rsidRDefault="00790829" w:rsidP="006D20C6">
                            <w:pPr>
                              <w:pStyle w:val="Footer"/>
                              <w:jc w:val="center"/>
                              <w:rPr>
                                <w:rFonts w:ascii="Arial" w:hAnsi="Arial" w:cs="Arial"/>
                              </w:rPr>
                            </w:pPr>
                            <w:r>
                              <w:rPr>
                                <w:rFonts w:ascii="Arial" w:hAnsi="Arial" w:cs="Arial"/>
                              </w:rPr>
                              <w:t xml:space="preserve">Reminder: </w:t>
                            </w:r>
                            <w:r w:rsidRPr="00790829">
                              <w:rPr>
                                <w:rFonts w:ascii="Arial" w:hAnsi="Arial" w:cs="Arial"/>
                              </w:rPr>
                              <w:tab/>
                              <w:t>Styles have been built into the template. If you type directly over an element, the built-in formatting will be applied automatically. When adding additional text, highlight the new text and then select the appropriate style from the Home &gt; Styles tab.</w:t>
                            </w:r>
                            <w:r>
                              <w:rPr>
                                <w:rFonts w:ascii="Arial" w:hAnsi="Arial" w:cs="Arial"/>
                              </w:rPr>
                              <w:t xml:space="preserve"> </w:t>
                            </w:r>
                            <w:r w:rsidR="006D20C6" w:rsidRPr="005F335A">
                              <w:rPr>
                                <w:rFonts w:ascii="Arial" w:hAnsi="Arial" w:cs="Arial"/>
                              </w:rPr>
                              <w:t xml:space="preserve">Instructions for using the </w:t>
                            </w:r>
                            <w:r w:rsidR="00DB2CDE">
                              <w:rPr>
                                <w:rFonts w:ascii="Arial" w:hAnsi="Arial" w:cs="Arial"/>
                              </w:rPr>
                              <w:t>OTC</w:t>
                            </w:r>
                            <w:r w:rsidR="006D20C6" w:rsidRPr="005F335A">
                              <w:rPr>
                                <w:rFonts w:ascii="Arial" w:hAnsi="Arial" w:cs="Arial"/>
                              </w:rPr>
                              <w:t xml:space="preserve"> Manuscript Template are available under the Templates heading on the SPE Author Resources webpage at </w:t>
                            </w:r>
                            <w:hyperlink r:id="rId20" w:history="1">
                              <w:r w:rsidR="006D20C6" w:rsidRPr="005F335A">
                                <w:rPr>
                                  <w:rStyle w:val="Hyperlink"/>
                                  <w:rFonts w:ascii="Arial" w:hAnsi="Arial" w:cs="Arial"/>
                                </w:rPr>
                                <w:t>https://www.spe.org/en/authors/resources/</w:t>
                              </w:r>
                            </w:hyperlink>
                            <w:r w:rsidR="006D20C6" w:rsidRPr="005F335A">
                              <w:rPr>
                                <w:rFonts w:ascii="Arial" w:hAnsi="Arial" w:cs="Arial"/>
                              </w:rPr>
                              <w:t>.</w:t>
                            </w:r>
                          </w:p>
                          <w:p w14:paraId="5D655AB9" w14:textId="77777777" w:rsidR="00240C95" w:rsidRDefault="00240C95" w:rsidP="00385358">
                            <w:pPr>
                              <w:pStyle w:val="ListParagraph"/>
                              <w:spacing w:after="0"/>
                              <w:ind w:left="0"/>
                              <w:rPr>
                                <w:rFonts w:asciiTheme="majorHAnsi" w:eastAsiaTheme="majorEastAsia" w:hAnsiTheme="majorHAnsi" w:cstheme="majorBidi"/>
                                <w:i/>
                                <w:iCs/>
                                <w:color w:val="FFFFFF" w:themeColor="background1"/>
                                <w:sz w:val="28"/>
                                <w:szCs w:val="28"/>
                              </w:rPr>
                            </w:pPr>
                          </w:p>
                        </w:txbxContent>
                      </wps:txbx>
                      <wps:bodyPr rot="0" vert="horz" wrap="square" lIns="45720" tIns="91440" rIns="45720" bIns="9144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483BB05" id="AutoShape 2" o:spid="_x0000_s1026" style="position:absolute;left:0;text-align:left;margin-left:180.45pt;margin-top:339.15pt;width:181.4pt;height:7in;rotation:90;z-index:25165824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" o:allowincell="f" fillcolor="#d8d8d8 [2732]" stroked="f" strokeweight="1.5pt">
                <v:textbox inset="3.6pt,7.2pt,3.6pt,7.2pt">
                  <w:txbxContent>
                    <w:p w14:paraId="2F2857AF" w14:textId="77777777" w:rsidR="00240C95" w:rsidRPr="001B1011" w:rsidRDefault="00240C95" w:rsidP="00240C95">
                      <w:pPr>
                        <w:pStyle w:val="ListParagraph"/>
                        <w:spacing w:after="0"/>
                        <w:ind w:left="0"/>
                        <w:jc w:val="center"/>
                        <w:rPr>
                          <w:rFonts w:ascii="Arial" w:hAnsi="Arial" w:cs="Arial"/>
                          <w:b/>
                          <w:color w:val="FF0000"/>
                        </w:rPr>
                      </w:pPr>
                      <w:r w:rsidRPr="001B1011">
                        <w:rPr>
                          <w:rFonts w:ascii="Arial" w:hAnsi="Arial" w:cs="Arial"/>
                          <w:b/>
                          <w:color w:val="FF0000"/>
                        </w:rPr>
                        <w:t>ATTENTION! DELETE AFTER READING</w:t>
                      </w:r>
                      <w:r w:rsidR="00DE1396" w:rsidRPr="001B1011">
                        <w:rPr>
                          <w:rFonts w:ascii="Arial" w:hAnsi="Arial" w:cs="Arial"/>
                          <w:b/>
                          <w:color w:val="FF0000"/>
                        </w:rPr>
                        <w:t>.</w:t>
                      </w:r>
                    </w:p>
                    <w:p w14:paraId="39B8A336" w14:textId="77777777" w:rsidR="001B1011" w:rsidRDefault="00240C95" w:rsidP="001B1011">
                      <w:pPr>
                        <w:pStyle w:val="ListParagraph"/>
                        <w:spacing w:after="0"/>
                        <w:ind w:left="0"/>
                        <w:jc w:val="center"/>
                        <w:rPr>
                          <w:rFonts w:ascii="Arial" w:hAnsi="Arial" w:cs="Arial"/>
                          <w:color w:val="000000" w:themeColor="text1"/>
                        </w:rPr>
                      </w:pPr>
                      <w:r w:rsidRPr="005F2C71">
                        <w:rPr>
                          <w:rFonts w:ascii="Arial" w:hAnsi="Arial" w:cs="Arial"/>
                          <w:b/>
                          <w:color w:val="000000" w:themeColor="text1"/>
                        </w:rPr>
                        <w:t xml:space="preserve">The final layout of the manuscript will differ from </w:t>
                      </w:r>
                      <w:r w:rsidR="00DE1396">
                        <w:rPr>
                          <w:rFonts w:ascii="Arial" w:hAnsi="Arial" w:cs="Arial"/>
                          <w:b/>
                          <w:color w:val="000000" w:themeColor="text1"/>
                        </w:rPr>
                        <w:t>your</w:t>
                      </w:r>
                      <w:r w:rsidRPr="005F2C71">
                        <w:rPr>
                          <w:rFonts w:ascii="Arial" w:hAnsi="Arial" w:cs="Arial"/>
                          <w:b/>
                          <w:color w:val="000000" w:themeColor="text1"/>
                        </w:rPr>
                        <w:t xml:space="preserve"> original submission.</w:t>
                      </w:r>
                    </w:p>
                    <w:p w14:paraId="7B5A2D83" w14:textId="77777777" w:rsidR="001B1011" w:rsidRDefault="001B1011" w:rsidP="00385358">
                      <w:pPr>
                        <w:pStyle w:val="ListParagraph"/>
                        <w:spacing w:after="0"/>
                        <w:ind w:left="0"/>
                        <w:rPr>
                          <w:rFonts w:ascii="Arial" w:hAnsi="Arial" w:cs="Arial"/>
                          <w:color w:val="000000" w:themeColor="text1"/>
                        </w:rPr>
                      </w:pPr>
                    </w:p>
                    <w:p w14:paraId="4D90E97C" w14:textId="77777777" w:rsidR="00385358" w:rsidRDefault="00385358" w:rsidP="00385358">
                      <w:pPr>
                        <w:pStyle w:val="ListParagraph"/>
                        <w:spacing w:after="0"/>
                        <w:ind w:left="0"/>
                        <w:rPr>
                          <w:rFonts w:ascii="Arial" w:hAnsi="Arial" w:cs="Arial"/>
                          <w:color w:val="000000" w:themeColor="text1"/>
                        </w:rPr>
                      </w:pPr>
                      <w:r w:rsidRPr="005F2C71">
                        <w:rPr>
                          <w:rFonts w:ascii="Arial" w:hAnsi="Arial" w:cs="Arial"/>
                          <w:color w:val="000000" w:themeColor="text1"/>
                        </w:rPr>
                        <w:t>All manuscripts will be tagged into XML format for final publication.</w:t>
                      </w:r>
                      <w:r>
                        <w:rPr>
                          <w:rFonts w:ascii="Arial" w:hAnsi="Arial" w:cs="Arial"/>
                          <w:color w:val="000000" w:themeColor="text1"/>
                        </w:rPr>
                        <w:t xml:space="preserve"> </w:t>
                      </w:r>
                      <w:r w:rsidRPr="005F2C71">
                        <w:rPr>
                          <w:rFonts w:ascii="Arial" w:hAnsi="Arial" w:cs="Arial"/>
                          <w:color w:val="000000" w:themeColor="text1"/>
                        </w:rPr>
                        <w:t>Standardized styles and fonts will be used in the final layout of the manuscript. Links will be added for references, figures, tables, and equations. All figures</w:t>
                      </w:r>
                      <w:r>
                        <w:rPr>
                          <w:rFonts w:ascii="Arial" w:hAnsi="Arial" w:cs="Arial"/>
                          <w:color w:val="000000" w:themeColor="text1"/>
                        </w:rPr>
                        <w:t xml:space="preserve"> and</w:t>
                      </w:r>
                      <w:r w:rsidRPr="005F2C71">
                        <w:rPr>
                          <w:rFonts w:ascii="Arial" w:hAnsi="Arial" w:cs="Arial"/>
                          <w:color w:val="000000" w:themeColor="text1"/>
                        </w:rPr>
                        <w:t xml:space="preserve"> tables</w:t>
                      </w:r>
                      <w:r>
                        <w:rPr>
                          <w:rFonts w:ascii="Arial" w:hAnsi="Arial" w:cs="Arial"/>
                          <w:color w:val="000000" w:themeColor="text1"/>
                        </w:rPr>
                        <w:t xml:space="preserve"> with associated captions</w:t>
                      </w:r>
                      <w:r w:rsidRPr="005F2C71">
                        <w:rPr>
                          <w:rFonts w:ascii="Arial" w:hAnsi="Arial" w:cs="Arial"/>
                          <w:color w:val="000000" w:themeColor="text1"/>
                        </w:rPr>
                        <w:t xml:space="preserve"> will be placed after the paragraph of first mention in the final layout </w:t>
                      </w:r>
                      <w:r>
                        <w:rPr>
                          <w:rFonts w:ascii="Arial" w:hAnsi="Arial" w:cs="Arial"/>
                          <w:color w:val="000000" w:themeColor="text1"/>
                        </w:rPr>
                        <w:t>of conference manuscripts and as near as possible to first mention in journal manuscripts.</w:t>
                      </w:r>
                      <w:r w:rsidRPr="005F2C71">
                        <w:rPr>
                          <w:rFonts w:ascii="Arial" w:hAnsi="Arial" w:cs="Arial"/>
                          <w:color w:val="000000" w:themeColor="text1"/>
                        </w:rPr>
                        <w:t xml:space="preserve"> </w:t>
                      </w:r>
                    </w:p>
                    <w:p w14:paraId="4B5A0D4B" w14:textId="77777777" w:rsidR="006D20C6" w:rsidRDefault="006D20C6" w:rsidP="00385358">
                      <w:pPr>
                        <w:pStyle w:val="ListParagraph"/>
                        <w:spacing w:after="0"/>
                        <w:ind w:left="0"/>
                        <w:rPr>
                          <w:rFonts w:ascii="Arial" w:hAnsi="Arial" w:cs="Arial"/>
                          <w:color w:val="000000" w:themeColor="text1"/>
                        </w:rPr>
                      </w:pPr>
                    </w:p>
                    <w:p w14:paraId="58BCC884" w14:textId="77777777" w:rsidR="006D20C6" w:rsidRPr="006D20C6" w:rsidRDefault="00790829" w:rsidP="006D20C6">
                      <w:pPr>
                        <w:pStyle w:val="Footer"/>
                        <w:jc w:val="center"/>
                        <w:rPr>
                          <w:rFonts w:ascii="Arial" w:hAnsi="Arial" w:cs="Arial"/>
                        </w:rPr>
                      </w:pPr>
                      <w:r>
                        <w:rPr>
                          <w:rFonts w:ascii="Arial" w:hAnsi="Arial" w:cs="Arial"/>
                        </w:rPr>
                        <w:t xml:space="preserve">Reminder: </w:t>
                      </w:r>
                      <w:r w:rsidRPr="00790829">
                        <w:rPr>
                          <w:rFonts w:ascii="Arial" w:hAnsi="Arial" w:cs="Arial"/>
                        </w:rPr>
                        <w:tab/>
                        <w:t>Styles have been built into the template. If you type directly over an element, the built-in formatting will be applied automatically. When adding additional text, highlight the new text and then select the appropriate style from the Home &gt; Styles tab.</w:t>
                      </w:r>
                      <w:r>
                        <w:rPr>
                          <w:rFonts w:ascii="Arial" w:hAnsi="Arial" w:cs="Arial"/>
                        </w:rPr>
                        <w:t xml:space="preserve"> </w:t>
                      </w:r>
                      <w:r w:rsidR="006D20C6" w:rsidRPr="005F335A">
                        <w:rPr>
                          <w:rFonts w:ascii="Arial" w:hAnsi="Arial" w:cs="Arial"/>
                        </w:rPr>
                        <w:t xml:space="preserve">Instructions for using the </w:t>
                      </w:r>
                      <w:r w:rsidR="00DB2CDE">
                        <w:rPr>
                          <w:rFonts w:ascii="Arial" w:hAnsi="Arial" w:cs="Arial"/>
                        </w:rPr>
                        <w:t>OTC</w:t>
                      </w:r>
                      <w:r w:rsidR="006D20C6" w:rsidRPr="005F335A">
                        <w:rPr>
                          <w:rFonts w:ascii="Arial" w:hAnsi="Arial" w:cs="Arial"/>
                        </w:rPr>
                        <w:t xml:space="preserve"> Manuscript Template are available under the Templates heading on the SPE Author Resources webpage at </w:t>
                      </w:r>
                      <w:hyperlink r:id="rId21" w:history="1">
                        <w:r w:rsidR="006D20C6" w:rsidRPr="005F335A">
                          <w:rPr>
                            <w:rStyle w:val="Hyperlink"/>
                            <w:rFonts w:ascii="Arial" w:hAnsi="Arial" w:cs="Arial"/>
                          </w:rPr>
                          <w:t>https://www.spe.org/en/authors/resources/</w:t>
                        </w:r>
                      </w:hyperlink>
                      <w:r w:rsidR="006D20C6" w:rsidRPr="005F335A">
                        <w:rPr>
                          <w:rFonts w:ascii="Arial" w:hAnsi="Arial" w:cs="Arial"/>
                        </w:rPr>
                        <w:t>.</w:t>
                      </w:r>
                    </w:p>
                    <w:p w14:paraId="5D655AB9" w14:textId="77777777" w:rsidR="00240C95" w:rsidRDefault="00240C95" w:rsidP="00385358">
                      <w:pPr>
                        <w:pStyle w:val="ListParagraph"/>
                        <w:spacing w:after="0"/>
                        <w:ind w:left="0"/>
                        <w:rPr>
                          <w:rFonts w:asciiTheme="majorHAnsi" w:eastAsiaTheme="majorEastAsia" w:hAnsiTheme="majorHAnsi" w:cstheme="majorBidi"/>
                          <w:i/>
                          <w:iCs/>
                          <w:color w:val="FFFFFF" w:themeColor="background1"/>
                          <w:sz w:val="28"/>
                          <w:szCs w:val="28"/>
                        </w:rPr>
                      </w:pPr>
                    </w:p>
                  </w:txbxContent>
                </v:textbox>
                <w10:wrap type="square" anchorx="margin" anchory="margin"/>
              </v:rect>
            </w:pict>
          </mc:Fallback>
        </mc:AlternateContent>
      </w:r>
      <w:r w:rsidR="00797D46" w:rsidRPr="3A12EE57">
        <w:t>Fourth-</w:t>
      </w:r>
      <w:r w:rsidR="000A4324" w:rsidRPr="3A12EE57">
        <w:t>Level Heading.</w:t>
      </w:r>
    </w:p>
    <w:p w14:paraId="2070EB40" w14:textId="77777777" w:rsidR="00E5696F" w:rsidRDefault="00E5696F" w:rsidP="00842247">
      <w:pPr>
        <w:pStyle w:val="BodyTextParagraph"/>
      </w:pPr>
    </w:p>
    <w:p w14:paraId="26FDC4A0" w14:textId="77777777" w:rsidR="00E5696F" w:rsidRDefault="00E5696F" w:rsidP="00DC23C3">
      <w:pPr>
        <w:pStyle w:val="FigCaption"/>
      </w:pPr>
      <w:r w:rsidRPr="00B9469E">
        <w:t xml:space="preserve">Fig. 1—Figure captions should begin with an overall descriptive statement of the figure followed by additional </w:t>
      </w:r>
      <w:r w:rsidR="00CF6A96" w:rsidRPr="00B9469E">
        <w:t xml:space="preserve">supporting </w:t>
      </w:r>
      <w:r w:rsidRPr="00B9469E">
        <w:t>text. Captions should be placed immediately after each figure. Figure parts are indicated with lower-case letters: (a)</w:t>
      </w:r>
      <w:r w:rsidR="00CF6A96" w:rsidRPr="00B9469E">
        <w:t xml:space="preserve"> Part 1</w:t>
      </w:r>
      <w:r w:rsidR="646A21BF" w:rsidRPr="00B9469E">
        <w:t>;</w:t>
      </w:r>
      <w:r w:rsidRPr="00B9469E">
        <w:t xml:space="preserve"> (b)</w:t>
      </w:r>
      <w:r w:rsidR="00CF6A96" w:rsidRPr="00B9469E">
        <w:t xml:space="preserve"> Part 2</w:t>
      </w:r>
      <w:r w:rsidR="0EEEC22D" w:rsidRPr="00B9469E">
        <w:t>;</w:t>
      </w:r>
      <w:r w:rsidRPr="00B9469E">
        <w:t xml:space="preserve"> (c)</w:t>
      </w:r>
      <w:r w:rsidR="00CF6A96" w:rsidRPr="00B9469E">
        <w:t xml:space="preserve"> Part 3</w:t>
      </w:r>
      <w:r w:rsidRPr="00B9469E">
        <w:t xml:space="preserve">. </w:t>
      </w:r>
    </w:p>
    <w:p w14:paraId="706D07D0" w14:textId="77777777" w:rsidR="001E4E7E" w:rsidRDefault="001E4E7E" w:rsidP="00DC23C3">
      <w:pPr>
        <w:pStyle w:val="FigCaption"/>
      </w:pPr>
    </w:p>
    <w:p w14:paraId="21D1A0AA" w14:textId="77777777" w:rsidR="3A12EE57" w:rsidRDefault="00E5696F" w:rsidP="00E550C4">
      <w:pPr>
        <w:pStyle w:val="TableCaption"/>
      </w:pPr>
      <w:r w:rsidRPr="004F05C7">
        <w:t xml:space="preserve">Table 1—Table captions should begin with a short description of the table. Format tables using </w:t>
      </w:r>
      <w:proofErr w:type="gramStart"/>
      <w:r w:rsidRPr="004F05C7">
        <w:t>the Microsoft</w:t>
      </w:r>
      <w:proofErr w:type="gramEnd"/>
      <w:r w:rsidRPr="004F05C7">
        <w:t xml:space="preserve"> Word table commands and structures. Do not create tables using spaces or tab characters. Large tables presenting rich data should be presented as separate Excel or .csv files, not as part of the main text. </w:t>
      </w:r>
    </w:p>
    <w:p w14:paraId="020D5508" w14:textId="77777777" w:rsidR="00240C95" w:rsidRPr="00DD73F5" w:rsidRDefault="00240C95" w:rsidP="00E550C4">
      <w:pPr>
        <w:pStyle w:val="TableCaption"/>
      </w:pPr>
    </w:p>
    <w:sectPr w:rsidR="00240C95" w:rsidRPr="00DD73F5" w:rsidSect="00A12BD4">
      <w:headerReference w:type="even" r:id="rId22"/>
      <w:headerReference w:type="default" r:id="rId23"/>
      <w:footerReference w:type="even" r:id="rId24"/>
      <w:headerReference w:type="first" r:id="rId25"/>
      <w:type w:val="continuous"/>
      <w:pgSz w:w="12240" w:h="15840" w:code="1"/>
      <w:pgMar w:top="720" w:right="720" w:bottom="720" w:left="720" w:header="36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noela Boff" w:date="2026-01-14T07:37:00Z" w:initials="mb">
    <w:p w14:paraId="15A31409" w14:textId="2A50F2A9" w:rsidR="00A94645" w:rsidRDefault="00A94645" w:rsidP="00A94645">
      <w:pPr>
        <w:jc w:val="left"/>
      </w:pPr>
      <w:r>
        <w:rPr>
          <w:rStyle w:val="CommentReference"/>
        </w:rPr>
        <w:annotationRef/>
      </w:r>
      <w:r>
        <w:rPr>
          <w:szCs w:val="20"/>
        </w:rPr>
        <w:fldChar w:fldCharType="begin"/>
      </w:r>
      <w:r>
        <w:rPr>
          <w:szCs w:val="20"/>
        </w:rPr>
        <w:instrText>HYPERLINK "mailto:leonardo.carvalho@shapedigital.com"</w:instrText>
      </w:r>
      <w:r>
        <w:rPr>
          <w:szCs w:val="20"/>
        </w:rPr>
      </w:r>
      <w:bookmarkStart w:id="1" w:name="_@_CD1945E4615EB2438F653A84D2BBA610Z"/>
      <w:r>
        <w:rPr>
          <w:szCs w:val="20"/>
        </w:rPr>
        <w:fldChar w:fldCharType="separate"/>
      </w:r>
      <w:bookmarkEnd w:id="1"/>
      <w:r w:rsidRPr="00A94645">
        <w:rPr>
          <w:rStyle w:val="Mention"/>
          <w:noProof/>
          <w:szCs w:val="20"/>
        </w:rPr>
        <w:t>@Leonardo Carvalho</w:t>
      </w:r>
      <w:r>
        <w:rPr>
          <w:szCs w:val="20"/>
        </w:rPr>
        <w:fldChar w:fldCharType="end"/>
      </w:r>
      <w:r>
        <w:rPr>
          <w:szCs w:val="20"/>
        </w:rPr>
        <w:t xml:space="preserve"> pq isso ta em amarelo?</w:t>
      </w:r>
    </w:p>
  </w:comment>
  <w:comment w:id="2" w:author="Manoela Boff" w:date="2026-01-10T19:06:00Z" w:initials="mb">
    <w:p w14:paraId="32A78922" w14:textId="77777777" w:rsidR="00C121EF" w:rsidRDefault="00C121EF" w:rsidP="00C121EF">
      <w:pPr>
        <w:jc w:val="left"/>
      </w:pPr>
      <w:r>
        <w:rPr>
          <w:rStyle w:val="CommentReference"/>
        </w:rPr>
        <w:annotationRef/>
      </w:r>
      <w:r>
        <w:rPr>
          <w:szCs w:val="20"/>
        </w:rPr>
        <w:t>que tal:</w:t>
      </w:r>
    </w:p>
    <w:p w14:paraId="6044B16B" w14:textId="77777777" w:rsidR="00C121EF" w:rsidRDefault="00C121EF" w:rsidP="00C121EF">
      <w:pPr>
        <w:jc w:val="left"/>
      </w:pPr>
      <w:r>
        <w:rPr>
          <w:szCs w:val="20"/>
        </w:rPr>
        <w:t>1- user-centered predictive asset management program (bem a ver com o DTI)</w:t>
      </w:r>
    </w:p>
    <w:p w14:paraId="46574E6E" w14:textId="77777777" w:rsidR="00C121EF" w:rsidRDefault="00C121EF" w:rsidP="00C121EF">
      <w:pPr>
        <w:jc w:val="left"/>
      </w:pPr>
      <w:r>
        <w:rPr>
          <w:szCs w:val="20"/>
        </w:rPr>
        <w:t>2- predictive asset management framework (PAMF)</w:t>
      </w:r>
    </w:p>
    <w:p w14:paraId="324D9606" w14:textId="77777777" w:rsidR="00C121EF" w:rsidRDefault="00C121EF" w:rsidP="00C121EF">
      <w:pPr>
        <w:jc w:val="left"/>
      </w:pPr>
      <w:r>
        <w:rPr>
          <w:szCs w:val="20"/>
        </w:rPr>
        <w:t>3- Integrated Predictive Asset Management Program</w:t>
      </w:r>
    </w:p>
  </w:comment>
  <w:comment w:id="3" w:author="Manoela Boff" w:date="2026-01-10T19:22:00Z" w:initials="mb">
    <w:p w14:paraId="656F9DC0" w14:textId="77777777" w:rsidR="00896A89" w:rsidRDefault="00896A89" w:rsidP="00896A89">
      <w:pPr>
        <w:jc w:val="left"/>
      </w:pPr>
      <w:r>
        <w:rPr>
          <w:rStyle w:val="CommentReference"/>
        </w:rPr>
        <w:annotationRef/>
      </w:r>
      <w:r>
        <w:rPr>
          <w:szCs w:val="20"/>
        </w:rPr>
        <w:t>mas daí ficou sem o digital né kk</w:t>
      </w:r>
    </w:p>
  </w:comment>
  <w:comment w:id="4" w:author="Leonardo Carvalho" w:date="2026-01-12T14:46:00Z" w:initials="LC">
    <w:p w14:paraId="28ED6FD0" w14:textId="77777777" w:rsidR="001D6C8A" w:rsidRDefault="001D6C8A" w:rsidP="001D6C8A">
      <w:pPr>
        <w:pStyle w:val="CommentText"/>
        <w:jc w:val="left"/>
      </w:pPr>
      <w:r>
        <w:rPr>
          <w:rStyle w:val="CommentReference"/>
        </w:rPr>
        <w:annotationRef/>
      </w:r>
      <w:r>
        <w:t xml:space="preserve">Haha, curti a primeira sugestão. </w:t>
      </w:r>
    </w:p>
  </w:comment>
  <w:comment w:id="7" w:author="Manoela Boff" w:date="2026-01-10T19:28:00Z" w:initials="mb">
    <w:p w14:paraId="55A0C15A" w14:textId="67955A0A" w:rsidR="0096073D" w:rsidRDefault="0096073D" w:rsidP="0096073D">
      <w:pPr>
        <w:jc w:val="left"/>
      </w:pPr>
      <w:r>
        <w:rPr>
          <w:rStyle w:val="CommentReference"/>
        </w:rPr>
        <w:annotationRef/>
      </w:r>
      <w:r>
        <w:rPr>
          <w:szCs w:val="20"/>
        </w:rPr>
        <w:t>vc gosta especialmente desse título pra essa seção?</w:t>
      </w:r>
    </w:p>
  </w:comment>
  <w:comment w:id="8" w:author="Leonardo Carvalho" w:date="2026-01-12T14:47:00Z" w:initials="LC">
    <w:p w14:paraId="0CF83149" w14:textId="77777777" w:rsidR="005A4854" w:rsidRDefault="005A4854" w:rsidP="005A4854">
      <w:pPr>
        <w:pStyle w:val="CommentText"/>
        <w:jc w:val="left"/>
      </w:pPr>
      <w:r>
        <w:rPr>
          <w:rStyle w:val="CommentReference"/>
        </w:rPr>
        <w:annotationRef/>
      </w:r>
      <w:r>
        <w:t>Tb não acho que é o melhor titulo não Manu... Mas eu gostei da intenção dele, que é meio que contextualizar o leitor para o cenário do paper.</w:t>
      </w:r>
      <w:r>
        <w:br/>
      </w:r>
      <w:r>
        <w:br/>
        <w:t>Fique a vontade para sugerir outro titulo.</w:t>
      </w:r>
    </w:p>
  </w:comment>
  <w:comment w:id="9" w:author="Manoela Boff" w:date="2026-01-13T08:34:00Z" w:initials="mb">
    <w:p w14:paraId="0F9A5827" w14:textId="77777777" w:rsidR="00FB571F" w:rsidRDefault="00FB571F" w:rsidP="00FB571F">
      <w:pPr>
        <w:jc w:val="left"/>
      </w:pPr>
      <w:r>
        <w:rPr>
          <w:rStyle w:val="CommentReference"/>
        </w:rPr>
        <w:annotationRef/>
      </w:r>
      <w:r>
        <w:rPr>
          <w:szCs w:val="20"/>
        </w:rPr>
        <w:t>vc acha que só Methodology não funciona? Ou Methodology and Definitions?</w:t>
      </w:r>
    </w:p>
  </w:comment>
  <w:comment w:id="10" w:author="Manoela Boff" w:date="2026-01-13T08:40:00Z" w:initials="mb">
    <w:p w14:paraId="3D28D5E7" w14:textId="5F78F10C" w:rsidR="005E7261" w:rsidRDefault="005E7261" w:rsidP="005E7261">
      <w:pPr>
        <w:jc w:val="left"/>
      </w:pPr>
      <w:r>
        <w:rPr>
          <w:rStyle w:val="CommentReference"/>
        </w:rPr>
        <w:annotationRef/>
      </w:r>
      <w:r>
        <w:rPr>
          <w:szCs w:val="20"/>
        </w:rPr>
        <w:fldChar w:fldCharType="begin"/>
      </w:r>
      <w:r>
        <w:rPr>
          <w:szCs w:val="20"/>
        </w:rPr>
        <w:instrText>HYPERLINK "mailto:leonardo.carvalho@shapedigital.com"</w:instrText>
      </w:r>
      <w:r>
        <w:rPr>
          <w:szCs w:val="20"/>
        </w:rPr>
      </w:r>
      <w:bookmarkStart w:id="11" w:name="_@_70F57D91C305E84087824CCB9ACB3239Z"/>
      <w:r>
        <w:rPr>
          <w:szCs w:val="20"/>
        </w:rPr>
        <w:fldChar w:fldCharType="separate"/>
      </w:r>
      <w:bookmarkEnd w:id="11"/>
      <w:r w:rsidRPr="005E7261">
        <w:rPr>
          <w:rStyle w:val="Mention"/>
          <w:noProof/>
          <w:szCs w:val="20"/>
        </w:rPr>
        <w:t>@Leonardo Carvalho</w:t>
      </w:r>
      <w:r>
        <w:rPr>
          <w:szCs w:val="20"/>
        </w:rPr>
        <w:fldChar w:fldCharType="end"/>
      </w:r>
      <w:r>
        <w:rPr>
          <w:szCs w:val="20"/>
        </w:rPr>
        <w:t xml:space="preserve"> vc acha que assim fica compatível com o que fazemos de fato? ou seria algo mais tipo "se aquele alarme gerou alguma investigação"?</w:t>
      </w:r>
    </w:p>
  </w:comment>
  <w:comment w:id="12" w:author="Leonardo Carvalho" w:date="2026-01-12T15:33:00Z" w:initials="LC">
    <w:p w14:paraId="4D3783A4" w14:textId="77777777" w:rsidR="00694974" w:rsidRDefault="00694974" w:rsidP="00694974">
      <w:pPr>
        <w:pStyle w:val="CommentText"/>
        <w:jc w:val="left"/>
      </w:pPr>
      <w:r>
        <w:rPr>
          <w:rStyle w:val="CommentReference"/>
        </w:rPr>
        <w:annotationRef/>
      </w:r>
      <w:r>
        <w:fldChar w:fldCharType="begin"/>
      </w:r>
      <w:r>
        <w:instrText>HYPERLINK "mailto:Manoela.Boff@shapedigital.com"</w:instrText>
      </w:r>
      <w:bookmarkStart w:id="15" w:name="_@_5B2BF97E7FA3451FB9475B00175EBF0BZ"/>
      <w:r>
        <w:fldChar w:fldCharType="separate"/>
      </w:r>
      <w:bookmarkEnd w:id="15"/>
      <w:r w:rsidRPr="002E3954">
        <w:rPr>
          <w:rStyle w:val="Mention"/>
          <w:noProof/>
        </w:rPr>
        <w:t>@Manoela Boff</w:t>
      </w:r>
      <w:r>
        <w:fldChar w:fldCharType="end"/>
      </w:r>
      <w:r>
        <w:t xml:space="preserve"> , vamos falar tambem da definição de precisão? Fato bacana para comparamos entre as 3 fases.</w:t>
      </w:r>
    </w:p>
  </w:comment>
  <w:comment w:id="13" w:author="Manoela Boff" w:date="2026-01-12T17:18:00Z" w:initials="mb">
    <w:p w14:paraId="65C1FD5F" w14:textId="77777777" w:rsidR="00694974" w:rsidRDefault="00694974" w:rsidP="00694974">
      <w:pPr>
        <w:jc w:val="left"/>
      </w:pPr>
      <w:r>
        <w:rPr>
          <w:rStyle w:val="CommentReference"/>
        </w:rPr>
        <w:annotationRef/>
      </w:r>
      <w:r>
        <w:rPr>
          <w:szCs w:val="20"/>
        </w:rPr>
        <w:t>com certeza</w:t>
      </w:r>
    </w:p>
    <w:p w14:paraId="5E221AB3" w14:textId="77777777" w:rsidR="00694974" w:rsidRDefault="00694974" w:rsidP="00694974">
      <w:pPr>
        <w:jc w:val="left"/>
      </w:pPr>
    </w:p>
  </w:comment>
  <w:comment w:id="14" w:author="Manoela Boff" w:date="2026-01-13T08:41:00Z" w:initials="mb">
    <w:p w14:paraId="5D672229" w14:textId="77777777" w:rsidR="00694974" w:rsidRDefault="00694974" w:rsidP="00694974">
      <w:pPr>
        <w:jc w:val="left"/>
      </w:pPr>
      <w:r>
        <w:rPr>
          <w:rStyle w:val="CommentReference"/>
        </w:rPr>
        <w:annotationRef/>
      </w:r>
      <w:r>
        <w:rPr>
          <w:szCs w:val="20"/>
        </w:rPr>
        <w:t>botei a precisão bem focada na percepção do usuário, ve o que vc acha</w:t>
      </w:r>
    </w:p>
    <w:p w14:paraId="589676A1" w14:textId="77777777" w:rsidR="00694974" w:rsidRDefault="00694974" w:rsidP="00694974">
      <w:pPr>
        <w:jc w:val="left"/>
      </w:pPr>
    </w:p>
  </w:comment>
  <w:comment w:id="27" w:author="Manoela Boff" w:date="2026-01-13T09:00:00Z" w:initials="mb">
    <w:p w14:paraId="70F28C10" w14:textId="77777777" w:rsidR="002C4872" w:rsidRPr="00F858E0" w:rsidRDefault="002C4872" w:rsidP="002C4872">
      <w:pPr>
        <w:jc w:val="left"/>
        <w:rPr>
          <w:lang w:val="pt-BR"/>
        </w:rPr>
      </w:pPr>
      <w:r>
        <w:rPr>
          <w:rStyle w:val="CommentReference"/>
        </w:rPr>
        <w:annotationRef/>
      </w:r>
      <w:r>
        <w:rPr>
          <w:szCs w:val="20"/>
        </w:rPr>
        <w:t>o que isso quer dizer?</w:t>
      </w:r>
    </w:p>
  </w:comment>
  <w:comment w:id="28" w:author="Leonardo Carvalho" w:date="2026-01-13T14:51:00Z" w:initials="LC">
    <w:p w14:paraId="18C17784" w14:textId="77777777" w:rsidR="00F858E0" w:rsidRDefault="00F858E0" w:rsidP="00F858E0">
      <w:pPr>
        <w:pStyle w:val="CommentText"/>
        <w:jc w:val="left"/>
      </w:pPr>
      <w:r>
        <w:rPr>
          <w:rStyle w:val="CommentReference"/>
        </w:rPr>
        <w:annotationRef/>
      </w:r>
      <w:r>
        <w:t xml:space="preserve">Da pra deixar mais claro... Changeover é quando é feito a troca de um compressor por outro redundante sem parar o processo. </w:t>
      </w:r>
    </w:p>
  </w:comment>
  <w:comment w:id="52" w:author="Manoela Boff" w:date="2026-01-13T09:59:00Z" w:initials="mb">
    <w:p w14:paraId="3850A0E7" w14:textId="3024631A" w:rsidR="00B07578" w:rsidRDefault="00B07578" w:rsidP="00B07578">
      <w:pPr>
        <w:jc w:val="left"/>
      </w:pPr>
      <w:r>
        <w:rPr>
          <w:rStyle w:val="CommentReference"/>
        </w:rPr>
        <w:annotationRef/>
      </w:r>
      <w:r>
        <w:rPr>
          <w:szCs w:val="20"/>
        </w:rPr>
        <w:t>não sei se precisa dessa figura. talvez deixar só a fig 2?</w:t>
      </w:r>
    </w:p>
  </w:comment>
  <w:comment w:id="110" w:author="Manoela Boff" w:date="2026-01-14T08:40:00Z" w:initials="mb">
    <w:p w14:paraId="38B01600" w14:textId="77777777" w:rsidR="00C665B6" w:rsidRDefault="00C665B6" w:rsidP="00C665B6">
      <w:pPr>
        <w:jc w:val="left"/>
      </w:pPr>
      <w:r>
        <w:rPr>
          <w:rStyle w:val="CommentReference"/>
        </w:rPr>
        <w:annotationRef/>
      </w:r>
      <w:r>
        <w:rPr>
          <w:szCs w:val="20"/>
        </w:rPr>
        <w:t>acho que isso ta endereçado, só pegar os numeros específicos</w:t>
      </w:r>
    </w:p>
  </w:comment>
  <w:comment w:id="123" w:author="Leonardo Carvalho" w:date="2026-01-14T11:08:00Z" w:initials="LC">
    <w:p w14:paraId="40AAEF78" w14:textId="77777777" w:rsidR="00AA24C0" w:rsidRDefault="00AA24C0" w:rsidP="00AA24C0">
      <w:pPr>
        <w:pStyle w:val="CommentText"/>
        <w:jc w:val="left"/>
      </w:pPr>
      <w:r>
        <w:rPr>
          <w:rStyle w:val="CommentReference"/>
        </w:rPr>
        <w:annotationRef/>
      </w:r>
      <w:r>
        <w:t>Necessario formatar corretamente ainda.. Muito ponto e listas numeradas.</w:t>
      </w:r>
    </w:p>
  </w:comment>
  <w:comment w:id="230" w:author="Manoela Boff" w:date="2026-01-10T20:06:00Z" w:initials="mb">
    <w:p w14:paraId="1F925356" w14:textId="75B77C90" w:rsidR="00061454" w:rsidRDefault="00061454" w:rsidP="00061454">
      <w:pPr>
        <w:jc w:val="left"/>
      </w:pPr>
      <w:r>
        <w:rPr>
          <w:rStyle w:val="CommentReference"/>
        </w:rPr>
        <w:annotationRef/>
      </w:r>
      <w:r>
        <w:rPr>
          <w:szCs w:val="20"/>
        </w:rPr>
        <w:fldChar w:fldCharType="begin"/>
      </w:r>
      <w:r>
        <w:rPr>
          <w:szCs w:val="20"/>
        </w:rPr>
        <w:instrText>HYPERLINK "mailto:leonardo.carvalho@shapedigital.com"</w:instrText>
      </w:r>
      <w:r>
        <w:rPr>
          <w:szCs w:val="20"/>
        </w:rPr>
      </w:r>
      <w:bookmarkStart w:id="232" w:name="_@_613012FF2025A4458D3A0E51863AA5E5Z"/>
      <w:r>
        <w:rPr>
          <w:szCs w:val="20"/>
        </w:rPr>
        <w:fldChar w:fldCharType="separate"/>
      </w:r>
      <w:bookmarkEnd w:id="232"/>
      <w:r w:rsidRPr="00061454">
        <w:rPr>
          <w:rStyle w:val="Mention"/>
          <w:noProof/>
          <w:szCs w:val="20"/>
        </w:rPr>
        <w:t>@Leonardo Carvalho</w:t>
      </w:r>
      <w:r>
        <w:rPr>
          <w:szCs w:val="20"/>
        </w:rPr>
        <w:fldChar w:fldCharType="end"/>
      </w:r>
      <w:r>
        <w:rPr>
          <w:szCs w:val="20"/>
        </w:rPr>
        <w:t xml:space="preserve"> cara vc entendeu pra que serve esse formato?</w:t>
      </w:r>
    </w:p>
  </w:comment>
  <w:comment w:id="231" w:author="Leonardo Carvalho" w:date="2026-01-12T16:50:00Z" w:initials="LC">
    <w:p w14:paraId="0D314496" w14:textId="77777777" w:rsidR="00014843" w:rsidRDefault="00014843" w:rsidP="00014843">
      <w:pPr>
        <w:pStyle w:val="CommentText"/>
        <w:jc w:val="left"/>
      </w:pPr>
      <w:r>
        <w:rPr>
          <w:rStyle w:val="CommentReference"/>
        </w:rPr>
        <w:annotationRef/>
      </w:r>
      <w:r>
        <w:t>Menor ideia.. Também não entendi e não vi nada parecido em outros artigos.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A31409" w15:done="0"/>
  <w15:commentEx w15:paraId="324D9606" w15:done="1"/>
  <w15:commentEx w15:paraId="656F9DC0" w15:paraIdParent="324D9606" w15:done="1"/>
  <w15:commentEx w15:paraId="28ED6FD0" w15:paraIdParent="324D9606" w15:done="1"/>
  <w15:commentEx w15:paraId="55A0C15A" w15:done="0"/>
  <w15:commentEx w15:paraId="0CF83149" w15:paraIdParent="55A0C15A" w15:done="0"/>
  <w15:commentEx w15:paraId="0F9A5827" w15:paraIdParent="55A0C15A" w15:done="0"/>
  <w15:commentEx w15:paraId="3D28D5E7" w15:done="0"/>
  <w15:commentEx w15:paraId="4D3783A4" w15:done="0"/>
  <w15:commentEx w15:paraId="5E221AB3" w15:paraIdParent="4D3783A4" w15:done="0"/>
  <w15:commentEx w15:paraId="589676A1" w15:paraIdParent="4D3783A4" w15:done="0"/>
  <w15:commentEx w15:paraId="70F28C10" w15:done="0"/>
  <w15:commentEx w15:paraId="18C17784" w15:paraIdParent="70F28C10" w15:done="0"/>
  <w15:commentEx w15:paraId="3850A0E7" w15:done="0"/>
  <w15:commentEx w15:paraId="38B01600" w15:done="0"/>
  <w15:commentEx w15:paraId="40AAEF78" w15:done="0"/>
  <w15:commentEx w15:paraId="1F925356" w15:done="0"/>
  <w15:commentEx w15:paraId="0D314496" w15:paraIdParent="1F9253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57FFAAD" w16cex:dateUtc="2026-01-14T10:37:00Z"/>
  <w16cex:commentExtensible w16cex:durableId="653AA567" w16cex:dateUtc="2026-01-10T22:06:00Z"/>
  <w16cex:commentExtensible w16cex:durableId="466B7533" w16cex:dateUtc="2026-01-10T22:22:00Z"/>
  <w16cex:commentExtensible w16cex:durableId="4906D29F" w16cex:dateUtc="2026-01-12T17:46:00Z"/>
  <w16cex:commentExtensible w16cex:durableId="1D051D30" w16cex:dateUtc="2026-01-10T22:28:00Z"/>
  <w16cex:commentExtensible w16cex:durableId="24EAD5E8" w16cex:dateUtc="2026-01-12T17:47:00Z"/>
  <w16cex:commentExtensible w16cex:durableId="71B575F4" w16cex:dateUtc="2026-01-13T11:34:00Z"/>
  <w16cex:commentExtensible w16cex:durableId="084633BF" w16cex:dateUtc="2026-01-13T11:40:00Z"/>
  <w16cex:commentExtensible w16cex:durableId="562D0205" w16cex:dateUtc="2026-01-12T18:33:00Z"/>
  <w16cex:commentExtensible w16cex:durableId="2BFCA8F9" w16cex:dateUtc="2026-01-12T20:18:00Z"/>
  <w16cex:commentExtensible w16cex:durableId="5CA9C9F5" w16cex:dateUtc="2026-01-13T11:41:00Z"/>
  <w16cex:commentExtensible w16cex:durableId="6004FB7A" w16cex:dateUtc="2026-01-13T12:00:00Z"/>
  <w16cex:commentExtensible w16cex:durableId="34AD3D0F" w16cex:dateUtc="2026-01-13T17:51:00Z"/>
  <w16cex:commentExtensible w16cex:durableId="078DE685" w16cex:dateUtc="2026-01-13T12:59:00Z"/>
  <w16cex:commentExtensible w16cex:durableId="25AC67FF" w16cex:dateUtc="2026-01-14T11:40:00Z"/>
  <w16cex:commentExtensible w16cex:durableId="710242C0" w16cex:dateUtc="2026-01-14T14:08:00Z"/>
  <w16cex:commentExtensible w16cex:durableId="1CE5E19B" w16cex:dateUtc="2026-01-10T23:06:00Z"/>
  <w16cex:commentExtensible w16cex:durableId="6F24B507" w16cex:dateUtc="2026-01-12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A31409" w16cid:durableId="057FFAAD"/>
  <w16cid:commentId w16cid:paraId="324D9606" w16cid:durableId="653AA567"/>
  <w16cid:commentId w16cid:paraId="656F9DC0" w16cid:durableId="466B7533"/>
  <w16cid:commentId w16cid:paraId="28ED6FD0" w16cid:durableId="4906D29F"/>
  <w16cid:commentId w16cid:paraId="55A0C15A" w16cid:durableId="1D051D30"/>
  <w16cid:commentId w16cid:paraId="0CF83149" w16cid:durableId="24EAD5E8"/>
  <w16cid:commentId w16cid:paraId="0F9A5827" w16cid:durableId="71B575F4"/>
  <w16cid:commentId w16cid:paraId="3D28D5E7" w16cid:durableId="084633BF"/>
  <w16cid:commentId w16cid:paraId="4D3783A4" w16cid:durableId="562D0205"/>
  <w16cid:commentId w16cid:paraId="5E221AB3" w16cid:durableId="2BFCA8F9"/>
  <w16cid:commentId w16cid:paraId="589676A1" w16cid:durableId="5CA9C9F5"/>
  <w16cid:commentId w16cid:paraId="70F28C10" w16cid:durableId="6004FB7A"/>
  <w16cid:commentId w16cid:paraId="18C17784" w16cid:durableId="34AD3D0F"/>
  <w16cid:commentId w16cid:paraId="3850A0E7" w16cid:durableId="078DE685"/>
  <w16cid:commentId w16cid:paraId="38B01600" w16cid:durableId="25AC67FF"/>
  <w16cid:commentId w16cid:paraId="40AAEF78" w16cid:durableId="710242C0"/>
  <w16cid:commentId w16cid:paraId="1F925356" w16cid:durableId="1CE5E19B"/>
  <w16cid:commentId w16cid:paraId="0D314496" w16cid:durableId="6F24B5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212CE" w14:textId="77777777" w:rsidR="00565FDB" w:rsidRDefault="00565FDB" w:rsidP="00736D38">
      <w:pPr>
        <w:spacing w:after="0" w:line="240" w:lineRule="auto"/>
      </w:pPr>
      <w:r>
        <w:separator/>
      </w:r>
    </w:p>
  </w:endnote>
  <w:endnote w:type="continuationSeparator" w:id="0">
    <w:p w14:paraId="6ED9F38C" w14:textId="77777777" w:rsidR="00565FDB" w:rsidRDefault="00565FDB" w:rsidP="00736D38">
      <w:pPr>
        <w:spacing w:after="0" w:line="240" w:lineRule="auto"/>
      </w:pPr>
      <w:r>
        <w:continuationSeparator/>
      </w:r>
    </w:p>
  </w:endnote>
  <w:endnote w:type="continuationNotice" w:id="1">
    <w:p w14:paraId="3CF7369A" w14:textId="77777777" w:rsidR="00565FDB" w:rsidRDefault="00565F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ot;Courier New&quot;">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10800"/>
    </w:tblGrid>
    <w:tr w:rsidR="38B03FFF" w14:paraId="53E3919A" w14:textId="77777777" w:rsidTr="38B03FFF">
      <w:tc>
        <w:tcPr>
          <w:tcW w:w="10800" w:type="dxa"/>
        </w:tcPr>
        <w:p w14:paraId="27A3D9B4" w14:textId="77777777" w:rsidR="38B03FFF" w:rsidRDefault="38B03FFF" w:rsidP="38B03FFF">
          <w:pPr>
            <w:pStyle w:val="Header"/>
            <w:ind w:left="-115"/>
            <w:jc w:val="center"/>
            <w:rPr>
              <w:rFonts w:ascii="Calibri" w:eastAsia="Calibri" w:hAnsi="Calibri" w:cs="Calibri"/>
              <w:color w:val="000000" w:themeColor="text1"/>
            </w:rPr>
          </w:pPr>
          <w:r w:rsidRPr="38B03FFF">
            <w:rPr>
              <w:rFonts w:ascii="Calibri" w:eastAsia="Calibri" w:hAnsi="Calibri" w:cs="Calibri"/>
              <w:b/>
              <w:bCs/>
              <w:color w:val="000000" w:themeColor="text1"/>
            </w:rPr>
            <w:t>REMINDER: Delete pages 1–3 before submitting your paper.</w:t>
          </w:r>
        </w:p>
      </w:tc>
    </w:tr>
  </w:tbl>
  <w:p w14:paraId="5C559829" w14:textId="77777777" w:rsidR="38B03FFF" w:rsidRDefault="38B03FFF" w:rsidP="38B03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E4CB20" w14:textId="77777777" w:rsidR="00565FDB" w:rsidRDefault="00565FDB" w:rsidP="00736D38">
      <w:pPr>
        <w:spacing w:after="0" w:line="240" w:lineRule="auto"/>
      </w:pPr>
      <w:r>
        <w:separator/>
      </w:r>
    </w:p>
  </w:footnote>
  <w:footnote w:type="continuationSeparator" w:id="0">
    <w:p w14:paraId="3F03EC5D" w14:textId="77777777" w:rsidR="00565FDB" w:rsidRDefault="00565FDB" w:rsidP="00736D38">
      <w:pPr>
        <w:spacing w:after="0" w:line="240" w:lineRule="auto"/>
      </w:pPr>
      <w:r>
        <w:continuationSeparator/>
      </w:r>
    </w:p>
  </w:footnote>
  <w:footnote w:type="continuationNotice" w:id="1">
    <w:p w14:paraId="5E17DE8D" w14:textId="77777777" w:rsidR="00565FDB" w:rsidRDefault="00565F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38B03FFF" w14:paraId="67AD1B19" w14:textId="77777777" w:rsidTr="38B03FFF">
      <w:tc>
        <w:tcPr>
          <w:tcW w:w="3600" w:type="dxa"/>
        </w:tcPr>
        <w:p w14:paraId="17632176" w14:textId="77777777" w:rsidR="38B03FFF" w:rsidRDefault="38B03FFF" w:rsidP="38B03FFF">
          <w:pPr>
            <w:pStyle w:val="Header"/>
            <w:ind w:left="-115"/>
          </w:pPr>
        </w:p>
      </w:tc>
      <w:tc>
        <w:tcPr>
          <w:tcW w:w="3600" w:type="dxa"/>
        </w:tcPr>
        <w:p w14:paraId="51076E54" w14:textId="77777777" w:rsidR="38B03FFF" w:rsidRDefault="38B03FFF" w:rsidP="38B03FFF">
          <w:pPr>
            <w:pStyle w:val="Header"/>
            <w:jc w:val="center"/>
          </w:pPr>
        </w:p>
      </w:tc>
      <w:tc>
        <w:tcPr>
          <w:tcW w:w="3600" w:type="dxa"/>
        </w:tcPr>
        <w:p w14:paraId="25206AC7" w14:textId="77777777" w:rsidR="38B03FFF" w:rsidRDefault="38B03FFF" w:rsidP="38B03FFF">
          <w:pPr>
            <w:pStyle w:val="Header"/>
            <w:ind w:right="-115"/>
            <w:jc w:val="right"/>
          </w:pPr>
        </w:p>
      </w:tc>
    </w:tr>
  </w:tbl>
  <w:p w14:paraId="76F580DF" w14:textId="77777777" w:rsidR="38B03FFF" w:rsidRDefault="38B03FFF" w:rsidP="38B03F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5D37BA76" w14:paraId="7597DDFF" w14:textId="77777777" w:rsidTr="5D37BA76">
      <w:tc>
        <w:tcPr>
          <w:tcW w:w="3600" w:type="dxa"/>
        </w:tcPr>
        <w:p w14:paraId="00E81ED7" w14:textId="77777777" w:rsidR="5D37BA76" w:rsidRDefault="5D37BA76" w:rsidP="5D37BA76">
          <w:pPr>
            <w:pStyle w:val="Header"/>
            <w:ind w:left="-115"/>
          </w:pPr>
        </w:p>
      </w:tc>
      <w:tc>
        <w:tcPr>
          <w:tcW w:w="3600" w:type="dxa"/>
        </w:tcPr>
        <w:p w14:paraId="63F3D699" w14:textId="77777777" w:rsidR="5D37BA76" w:rsidRDefault="5D37BA76" w:rsidP="5D37BA76">
          <w:pPr>
            <w:pStyle w:val="Header"/>
            <w:jc w:val="center"/>
          </w:pPr>
        </w:p>
      </w:tc>
      <w:tc>
        <w:tcPr>
          <w:tcW w:w="3600" w:type="dxa"/>
        </w:tcPr>
        <w:p w14:paraId="1C7CAA24" w14:textId="77777777" w:rsidR="5D37BA76" w:rsidRDefault="5D37BA76" w:rsidP="5D37BA76">
          <w:pPr>
            <w:pStyle w:val="Header"/>
            <w:ind w:right="-115"/>
            <w:jc w:val="right"/>
          </w:pPr>
        </w:p>
      </w:tc>
    </w:tr>
  </w:tbl>
  <w:p w14:paraId="5E2C854F" w14:textId="77777777" w:rsidR="5D37BA76" w:rsidRDefault="5D37BA76" w:rsidP="5D37BA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38B03FFF" w14:paraId="0DEAB75D" w14:textId="77777777" w:rsidTr="38B03FFF">
      <w:tc>
        <w:tcPr>
          <w:tcW w:w="3600" w:type="dxa"/>
        </w:tcPr>
        <w:p w14:paraId="5DA7FF84" w14:textId="77777777" w:rsidR="38B03FFF" w:rsidRDefault="38B03FFF" w:rsidP="38B03FFF">
          <w:pPr>
            <w:pStyle w:val="Header"/>
            <w:ind w:left="-115"/>
          </w:pPr>
        </w:p>
      </w:tc>
      <w:tc>
        <w:tcPr>
          <w:tcW w:w="3600" w:type="dxa"/>
        </w:tcPr>
        <w:p w14:paraId="1102526F" w14:textId="77777777" w:rsidR="38B03FFF" w:rsidRDefault="38B03FFF" w:rsidP="38B03FFF">
          <w:pPr>
            <w:pStyle w:val="Header"/>
            <w:jc w:val="center"/>
          </w:pPr>
        </w:p>
      </w:tc>
      <w:tc>
        <w:tcPr>
          <w:tcW w:w="3600" w:type="dxa"/>
        </w:tcPr>
        <w:p w14:paraId="212119E2" w14:textId="77777777" w:rsidR="38B03FFF" w:rsidRDefault="38B03FFF" w:rsidP="38B03FFF">
          <w:pPr>
            <w:pStyle w:val="Header"/>
            <w:ind w:right="-115"/>
            <w:jc w:val="right"/>
          </w:pPr>
        </w:p>
      </w:tc>
    </w:tr>
  </w:tbl>
  <w:p w14:paraId="00893079" w14:textId="77777777" w:rsidR="38B03FFF" w:rsidRDefault="38B03FFF" w:rsidP="38B03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26EEA"/>
    <w:multiLevelType w:val="hybridMultilevel"/>
    <w:tmpl w:val="12EE8E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75EE7"/>
    <w:multiLevelType w:val="hybridMultilevel"/>
    <w:tmpl w:val="0A58316A"/>
    <w:lvl w:ilvl="0" w:tplc="1B34E826">
      <w:start w:val="1"/>
      <w:numFmt w:val="bullet"/>
      <w:lvlText w:val=""/>
      <w:lvlJc w:val="left"/>
      <w:pPr>
        <w:ind w:left="720" w:hanging="360"/>
      </w:pPr>
      <w:rPr>
        <w:rFonts w:ascii="Wingdings" w:hAnsi="Wingdings" w:hint="default"/>
      </w:rPr>
    </w:lvl>
    <w:lvl w:ilvl="1" w:tplc="B5809538">
      <w:start w:val="1"/>
      <w:numFmt w:val="bullet"/>
      <w:lvlText w:val="o"/>
      <w:lvlJc w:val="left"/>
      <w:pPr>
        <w:ind w:left="1440" w:hanging="360"/>
      </w:pPr>
      <w:rPr>
        <w:rFonts w:ascii="Courier New" w:hAnsi="Courier New" w:hint="default"/>
      </w:rPr>
    </w:lvl>
    <w:lvl w:ilvl="2" w:tplc="21A874BA">
      <w:start w:val="1"/>
      <w:numFmt w:val="bullet"/>
      <w:lvlText w:val=""/>
      <w:lvlJc w:val="left"/>
      <w:pPr>
        <w:ind w:left="2160" w:hanging="360"/>
      </w:pPr>
      <w:rPr>
        <w:rFonts w:ascii="Wingdings" w:hAnsi="Wingdings" w:hint="default"/>
      </w:rPr>
    </w:lvl>
    <w:lvl w:ilvl="3" w:tplc="792C3324">
      <w:start w:val="1"/>
      <w:numFmt w:val="bullet"/>
      <w:lvlText w:val=""/>
      <w:lvlJc w:val="left"/>
      <w:pPr>
        <w:ind w:left="2880" w:hanging="360"/>
      </w:pPr>
      <w:rPr>
        <w:rFonts w:ascii="Symbol" w:hAnsi="Symbol" w:hint="default"/>
      </w:rPr>
    </w:lvl>
    <w:lvl w:ilvl="4" w:tplc="61A2057C">
      <w:start w:val="1"/>
      <w:numFmt w:val="bullet"/>
      <w:lvlText w:val="o"/>
      <w:lvlJc w:val="left"/>
      <w:pPr>
        <w:ind w:left="3600" w:hanging="360"/>
      </w:pPr>
      <w:rPr>
        <w:rFonts w:ascii="Courier New" w:hAnsi="Courier New" w:hint="default"/>
      </w:rPr>
    </w:lvl>
    <w:lvl w:ilvl="5" w:tplc="D60C048E">
      <w:start w:val="1"/>
      <w:numFmt w:val="bullet"/>
      <w:lvlText w:val=""/>
      <w:lvlJc w:val="left"/>
      <w:pPr>
        <w:ind w:left="4320" w:hanging="360"/>
      </w:pPr>
      <w:rPr>
        <w:rFonts w:ascii="Wingdings" w:hAnsi="Wingdings" w:hint="default"/>
      </w:rPr>
    </w:lvl>
    <w:lvl w:ilvl="6" w:tplc="3342D6F6">
      <w:start w:val="1"/>
      <w:numFmt w:val="bullet"/>
      <w:lvlText w:val=""/>
      <w:lvlJc w:val="left"/>
      <w:pPr>
        <w:ind w:left="5040" w:hanging="360"/>
      </w:pPr>
      <w:rPr>
        <w:rFonts w:ascii="Symbol" w:hAnsi="Symbol" w:hint="default"/>
      </w:rPr>
    </w:lvl>
    <w:lvl w:ilvl="7" w:tplc="4DE6E702">
      <w:start w:val="1"/>
      <w:numFmt w:val="bullet"/>
      <w:lvlText w:val="o"/>
      <w:lvlJc w:val="left"/>
      <w:pPr>
        <w:ind w:left="5760" w:hanging="360"/>
      </w:pPr>
      <w:rPr>
        <w:rFonts w:ascii="Courier New" w:hAnsi="Courier New" w:hint="default"/>
      </w:rPr>
    </w:lvl>
    <w:lvl w:ilvl="8" w:tplc="C330BE96">
      <w:start w:val="1"/>
      <w:numFmt w:val="bullet"/>
      <w:lvlText w:val=""/>
      <w:lvlJc w:val="left"/>
      <w:pPr>
        <w:ind w:left="6480" w:hanging="360"/>
      </w:pPr>
      <w:rPr>
        <w:rFonts w:ascii="Wingdings" w:hAnsi="Wingdings" w:hint="default"/>
      </w:rPr>
    </w:lvl>
  </w:abstractNum>
  <w:abstractNum w:abstractNumId="2" w15:restartNumberingAfterBreak="0">
    <w:nsid w:val="06C30580"/>
    <w:multiLevelType w:val="hybridMultilevel"/>
    <w:tmpl w:val="55BEF488"/>
    <w:lvl w:ilvl="0" w:tplc="89CE423E">
      <w:start w:val="1"/>
      <w:numFmt w:val="bullet"/>
      <w:lvlText w:val=""/>
      <w:lvlJc w:val="left"/>
      <w:pPr>
        <w:ind w:left="720" w:hanging="360"/>
      </w:pPr>
      <w:rPr>
        <w:rFonts w:ascii="Symbol" w:hAnsi="Symbol" w:hint="default"/>
      </w:rPr>
    </w:lvl>
    <w:lvl w:ilvl="1" w:tplc="C4CC7D26">
      <w:start w:val="1"/>
      <w:numFmt w:val="bullet"/>
      <w:lvlText w:val=""/>
      <w:lvlJc w:val="left"/>
      <w:pPr>
        <w:ind w:left="1440" w:hanging="360"/>
      </w:pPr>
      <w:rPr>
        <w:rFonts w:ascii="Symbol" w:hAnsi="Symbol" w:hint="default"/>
      </w:rPr>
    </w:lvl>
    <w:lvl w:ilvl="2" w:tplc="AFDC0614">
      <w:start w:val="1"/>
      <w:numFmt w:val="bullet"/>
      <w:lvlText w:val=""/>
      <w:lvlJc w:val="left"/>
      <w:pPr>
        <w:ind w:left="2160" w:hanging="360"/>
      </w:pPr>
      <w:rPr>
        <w:rFonts w:ascii="Wingdings" w:hAnsi="Wingdings" w:hint="default"/>
      </w:rPr>
    </w:lvl>
    <w:lvl w:ilvl="3" w:tplc="71BCCCC2">
      <w:start w:val="1"/>
      <w:numFmt w:val="bullet"/>
      <w:lvlText w:val=""/>
      <w:lvlJc w:val="left"/>
      <w:pPr>
        <w:ind w:left="2880" w:hanging="360"/>
      </w:pPr>
      <w:rPr>
        <w:rFonts w:ascii="Symbol" w:hAnsi="Symbol" w:hint="default"/>
      </w:rPr>
    </w:lvl>
    <w:lvl w:ilvl="4" w:tplc="B3C4EB1C">
      <w:start w:val="1"/>
      <w:numFmt w:val="bullet"/>
      <w:lvlText w:val="o"/>
      <w:lvlJc w:val="left"/>
      <w:pPr>
        <w:ind w:left="3600" w:hanging="360"/>
      </w:pPr>
      <w:rPr>
        <w:rFonts w:ascii="Courier New" w:hAnsi="Courier New" w:hint="default"/>
      </w:rPr>
    </w:lvl>
    <w:lvl w:ilvl="5" w:tplc="1F9E30EA">
      <w:start w:val="1"/>
      <w:numFmt w:val="bullet"/>
      <w:lvlText w:val=""/>
      <w:lvlJc w:val="left"/>
      <w:pPr>
        <w:ind w:left="4320" w:hanging="360"/>
      </w:pPr>
      <w:rPr>
        <w:rFonts w:ascii="Wingdings" w:hAnsi="Wingdings" w:hint="default"/>
      </w:rPr>
    </w:lvl>
    <w:lvl w:ilvl="6" w:tplc="E320CEB6">
      <w:start w:val="1"/>
      <w:numFmt w:val="bullet"/>
      <w:lvlText w:val=""/>
      <w:lvlJc w:val="left"/>
      <w:pPr>
        <w:ind w:left="5040" w:hanging="360"/>
      </w:pPr>
      <w:rPr>
        <w:rFonts w:ascii="Symbol" w:hAnsi="Symbol" w:hint="default"/>
      </w:rPr>
    </w:lvl>
    <w:lvl w:ilvl="7" w:tplc="B5A29036">
      <w:start w:val="1"/>
      <w:numFmt w:val="bullet"/>
      <w:lvlText w:val="o"/>
      <w:lvlJc w:val="left"/>
      <w:pPr>
        <w:ind w:left="5760" w:hanging="360"/>
      </w:pPr>
      <w:rPr>
        <w:rFonts w:ascii="Courier New" w:hAnsi="Courier New" w:hint="default"/>
      </w:rPr>
    </w:lvl>
    <w:lvl w:ilvl="8" w:tplc="E8489940">
      <w:start w:val="1"/>
      <w:numFmt w:val="bullet"/>
      <w:lvlText w:val=""/>
      <w:lvlJc w:val="left"/>
      <w:pPr>
        <w:ind w:left="6480" w:hanging="360"/>
      </w:pPr>
      <w:rPr>
        <w:rFonts w:ascii="Wingdings" w:hAnsi="Wingdings" w:hint="default"/>
      </w:rPr>
    </w:lvl>
  </w:abstractNum>
  <w:abstractNum w:abstractNumId="3" w15:restartNumberingAfterBreak="0">
    <w:nsid w:val="08677F33"/>
    <w:multiLevelType w:val="hybridMultilevel"/>
    <w:tmpl w:val="55760704"/>
    <w:lvl w:ilvl="0" w:tplc="7A70B156">
      <w:start w:val="1"/>
      <w:numFmt w:val="bullet"/>
      <w:lvlText w:val=""/>
      <w:lvlJc w:val="left"/>
      <w:pPr>
        <w:ind w:left="720" w:hanging="360"/>
      </w:pPr>
      <w:rPr>
        <w:rFonts w:ascii="Symbol" w:hAnsi="Symbol" w:hint="default"/>
      </w:rPr>
    </w:lvl>
    <w:lvl w:ilvl="1" w:tplc="C876F11E">
      <w:start w:val="1"/>
      <w:numFmt w:val="bullet"/>
      <w:lvlText w:val="o"/>
      <w:lvlJc w:val="left"/>
      <w:pPr>
        <w:ind w:left="1440" w:hanging="360"/>
      </w:pPr>
      <w:rPr>
        <w:rFonts w:ascii="Courier New" w:hAnsi="Courier New" w:hint="default"/>
      </w:rPr>
    </w:lvl>
    <w:lvl w:ilvl="2" w:tplc="8BA0F600">
      <w:start w:val="1"/>
      <w:numFmt w:val="bullet"/>
      <w:lvlText w:val=""/>
      <w:lvlJc w:val="left"/>
      <w:pPr>
        <w:ind w:left="2160" w:hanging="360"/>
      </w:pPr>
      <w:rPr>
        <w:rFonts w:ascii="Wingdings" w:hAnsi="Wingdings" w:hint="default"/>
      </w:rPr>
    </w:lvl>
    <w:lvl w:ilvl="3" w:tplc="FCEC9016">
      <w:start w:val="1"/>
      <w:numFmt w:val="bullet"/>
      <w:lvlText w:val=""/>
      <w:lvlJc w:val="left"/>
      <w:pPr>
        <w:ind w:left="2880" w:hanging="360"/>
      </w:pPr>
      <w:rPr>
        <w:rFonts w:ascii="Symbol" w:hAnsi="Symbol" w:hint="default"/>
      </w:rPr>
    </w:lvl>
    <w:lvl w:ilvl="4" w:tplc="216EC086">
      <w:start w:val="1"/>
      <w:numFmt w:val="bullet"/>
      <w:lvlText w:val="o"/>
      <w:lvlJc w:val="left"/>
      <w:pPr>
        <w:ind w:left="3600" w:hanging="360"/>
      </w:pPr>
      <w:rPr>
        <w:rFonts w:ascii="Courier New" w:hAnsi="Courier New" w:hint="default"/>
      </w:rPr>
    </w:lvl>
    <w:lvl w:ilvl="5" w:tplc="9014B670">
      <w:start w:val="1"/>
      <w:numFmt w:val="bullet"/>
      <w:lvlText w:val=""/>
      <w:lvlJc w:val="left"/>
      <w:pPr>
        <w:ind w:left="4320" w:hanging="360"/>
      </w:pPr>
      <w:rPr>
        <w:rFonts w:ascii="Wingdings" w:hAnsi="Wingdings" w:hint="default"/>
      </w:rPr>
    </w:lvl>
    <w:lvl w:ilvl="6" w:tplc="8294D536">
      <w:start w:val="1"/>
      <w:numFmt w:val="bullet"/>
      <w:lvlText w:val=""/>
      <w:lvlJc w:val="left"/>
      <w:pPr>
        <w:ind w:left="5040" w:hanging="360"/>
      </w:pPr>
      <w:rPr>
        <w:rFonts w:ascii="Symbol" w:hAnsi="Symbol" w:hint="default"/>
      </w:rPr>
    </w:lvl>
    <w:lvl w:ilvl="7" w:tplc="F1D4EA1A">
      <w:start w:val="1"/>
      <w:numFmt w:val="bullet"/>
      <w:lvlText w:val="o"/>
      <w:lvlJc w:val="left"/>
      <w:pPr>
        <w:ind w:left="5760" w:hanging="360"/>
      </w:pPr>
      <w:rPr>
        <w:rFonts w:ascii="Courier New" w:hAnsi="Courier New" w:hint="default"/>
      </w:rPr>
    </w:lvl>
    <w:lvl w:ilvl="8" w:tplc="85CA02EC">
      <w:start w:val="1"/>
      <w:numFmt w:val="bullet"/>
      <w:lvlText w:val=""/>
      <w:lvlJc w:val="left"/>
      <w:pPr>
        <w:ind w:left="6480" w:hanging="360"/>
      </w:pPr>
      <w:rPr>
        <w:rFonts w:ascii="Wingdings" w:hAnsi="Wingdings" w:hint="default"/>
      </w:rPr>
    </w:lvl>
  </w:abstractNum>
  <w:abstractNum w:abstractNumId="4" w15:restartNumberingAfterBreak="0">
    <w:nsid w:val="09635822"/>
    <w:multiLevelType w:val="hybridMultilevel"/>
    <w:tmpl w:val="E56888AA"/>
    <w:lvl w:ilvl="0" w:tplc="8AD241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AF1C89"/>
    <w:multiLevelType w:val="hybridMultilevel"/>
    <w:tmpl w:val="B1B84CE8"/>
    <w:lvl w:ilvl="0" w:tplc="CCC89D32">
      <w:start w:val="1"/>
      <w:numFmt w:val="decimal"/>
      <w:lvlText w:val="%1."/>
      <w:lvlJc w:val="left"/>
      <w:pPr>
        <w:ind w:left="720" w:hanging="360"/>
      </w:pPr>
    </w:lvl>
    <w:lvl w:ilvl="1" w:tplc="327C0A1E">
      <w:start w:val="1"/>
      <w:numFmt w:val="lowerLetter"/>
      <w:lvlText w:val="%2."/>
      <w:lvlJc w:val="left"/>
      <w:pPr>
        <w:ind w:left="1440" w:hanging="360"/>
      </w:pPr>
    </w:lvl>
    <w:lvl w:ilvl="2" w:tplc="9E860B7E">
      <w:start w:val="1"/>
      <w:numFmt w:val="lowerRoman"/>
      <w:lvlText w:val="%3."/>
      <w:lvlJc w:val="right"/>
      <w:pPr>
        <w:ind w:left="2160" w:hanging="180"/>
      </w:pPr>
    </w:lvl>
    <w:lvl w:ilvl="3" w:tplc="3A2C1C7A">
      <w:start w:val="1"/>
      <w:numFmt w:val="decimal"/>
      <w:lvlText w:val="%4."/>
      <w:lvlJc w:val="left"/>
      <w:pPr>
        <w:ind w:left="2880" w:hanging="360"/>
      </w:pPr>
    </w:lvl>
    <w:lvl w:ilvl="4" w:tplc="C3ECD20A">
      <w:start w:val="1"/>
      <w:numFmt w:val="lowerLetter"/>
      <w:lvlText w:val="%5."/>
      <w:lvlJc w:val="left"/>
      <w:pPr>
        <w:ind w:left="3600" w:hanging="360"/>
      </w:pPr>
    </w:lvl>
    <w:lvl w:ilvl="5" w:tplc="7426399E">
      <w:start w:val="1"/>
      <w:numFmt w:val="lowerRoman"/>
      <w:lvlText w:val="%6."/>
      <w:lvlJc w:val="right"/>
      <w:pPr>
        <w:ind w:left="4320" w:hanging="180"/>
      </w:pPr>
    </w:lvl>
    <w:lvl w:ilvl="6" w:tplc="F0F808F4">
      <w:start w:val="1"/>
      <w:numFmt w:val="decimal"/>
      <w:lvlText w:val="%7."/>
      <w:lvlJc w:val="left"/>
      <w:pPr>
        <w:ind w:left="5040" w:hanging="360"/>
      </w:pPr>
    </w:lvl>
    <w:lvl w:ilvl="7" w:tplc="B6707B2C">
      <w:start w:val="1"/>
      <w:numFmt w:val="lowerLetter"/>
      <w:lvlText w:val="%8."/>
      <w:lvlJc w:val="left"/>
      <w:pPr>
        <w:ind w:left="5760" w:hanging="360"/>
      </w:pPr>
    </w:lvl>
    <w:lvl w:ilvl="8" w:tplc="E746F2E2">
      <w:start w:val="1"/>
      <w:numFmt w:val="lowerRoman"/>
      <w:lvlText w:val="%9."/>
      <w:lvlJc w:val="right"/>
      <w:pPr>
        <w:ind w:left="6480" w:hanging="180"/>
      </w:pPr>
    </w:lvl>
  </w:abstractNum>
  <w:abstractNum w:abstractNumId="6" w15:restartNumberingAfterBreak="0">
    <w:nsid w:val="0F316E9C"/>
    <w:multiLevelType w:val="hybridMultilevel"/>
    <w:tmpl w:val="F97213B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quot;Courier New&quot;" w:hAnsi="&quot;Courier New&quot;"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13554E0A"/>
    <w:multiLevelType w:val="multilevel"/>
    <w:tmpl w:val="4BAA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93807"/>
    <w:multiLevelType w:val="hybridMultilevel"/>
    <w:tmpl w:val="F96EB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97BAE"/>
    <w:multiLevelType w:val="hybridMultilevel"/>
    <w:tmpl w:val="F7FAF9B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quot;Courier New&quot;" w:hAnsi="&quot;Courier New&quot;"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1D934445"/>
    <w:multiLevelType w:val="multilevel"/>
    <w:tmpl w:val="9B78D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85D83"/>
    <w:multiLevelType w:val="hybridMultilevel"/>
    <w:tmpl w:val="5010F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2F36DD"/>
    <w:multiLevelType w:val="hybridMultilevel"/>
    <w:tmpl w:val="D49E65A6"/>
    <w:lvl w:ilvl="0" w:tplc="2698F770">
      <w:start w:val="1"/>
      <w:numFmt w:val="bullet"/>
      <w:lvlText w:val="o"/>
      <w:lvlJc w:val="left"/>
      <w:pPr>
        <w:ind w:left="720" w:hanging="360"/>
      </w:pPr>
      <w:rPr>
        <w:rFonts w:ascii="Courier New" w:hAnsi="Courier New" w:hint="default"/>
      </w:rPr>
    </w:lvl>
    <w:lvl w:ilvl="1" w:tplc="2A70848A">
      <w:start w:val="1"/>
      <w:numFmt w:val="bullet"/>
      <w:lvlText w:val="o"/>
      <w:lvlJc w:val="left"/>
      <w:pPr>
        <w:ind w:left="1440" w:hanging="360"/>
      </w:pPr>
      <w:rPr>
        <w:rFonts w:ascii="Courier New" w:hAnsi="Courier New" w:hint="default"/>
      </w:rPr>
    </w:lvl>
    <w:lvl w:ilvl="2" w:tplc="2BB07A66">
      <w:start w:val="1"/>
      <w:numFmt w:val="bullet"/>
      <w:lvlText w:val=""/>
      <w:lvlJc w:val="left"/>
      <w:pPr>
        <w:ind w:left="2160" w:hanging="360"/>
      </w:pPr>
      <w:rPr>
        <w:rFonts w:ascii="Wingdings" w:hAnsi="Wingdings" w:hint="default"/>
      </w:rPr>
    </w:lvl>
    <w:lvl w:ilvl="3" w:tplc="FED62358">
      <w:start w:val="1"/>
      <w:numFmt w:val="bullet"/>
      <w:lvlText w:val=""/>
      <w:lvlJc w:val="left"/>
      <w:pPr>
        <w:ind w:left="2880" w:hanging="360"/>
      </w:pPr>
      <w:rPr>
        <w:rFonts w:ascii="Symbol" w:hAnsi="Symbol" w:hint="default"/>
      </w:rPr>
    </w:lvl>
    <w:lvl w:ilvl="4" w:tplc="551472F2">
      <w:start w:val="1"/>
      <w:numFmt w:val="bullet"/>
      <w:lvlText w:val="o"/>
      <w:lvlJc w:val="left"/>
      <w:pPr>
        <w:ind w:left="3600" w:hanging="360"/>
      </w:pPr>
      <w:rPr>
        <w:rFonts w:ascii="Courier New" w:hAnsi="Courier New" w:hint="default"/>
      </w:rPr>
    </w:lvl>
    <w:lvl w:ilvl="5" w:tplc="26BEB23A">
      <w:start w:val="1"/>
      <w:numFmt w:val="bullet"/>
      <w:lvlText w:val=""/>
      <w:lvlJc w:val="left"/>
      <w:pPr>
        <w:ind w:left="4320" w:hanging="360"/>
      </w:pPr>
      <w:rPr>
        <w:rFonts w:ascii="Wingdings" w:hAnsi="Wingdings" w:hint="default"/>
      </w:rPr>
    </w:lvl>
    <w:lvl w:ilvl="6" w:tplc="FFCE4A60">
      <w:start w:val="1"/>
      <w:numFmt w:val="bullet"/>
      <w:lvlText w:val=""/>
      <w:lvlJc w:val="left"/>
      <w:pPr>
        <w:ind w:left="5040" w:hanging="360"/>
      </w:pPr>
      <w:rPr>
        <w:rFonts w:ascii="Symbol" w:hAnsi="Symbol" w:hint="default"/>
      </w:rPr>
    </w:lvl>
    <w:lvl w:ilvl="7" w:tplc="C79C2B4A">
      <w:start w:val="1"/>
      <w:numFmt w:val="bullet"/>
      <w:lvlText w:val="o"/>
      <w:lvlJc w:val="left"/>
      <w:pPr>
        <w:ind w:left="5760" w:hanging="360"/>
      </w:pPr>
      <w:rPr>
        <w:rFonts w:ascii="Courier New" w:hAnsi="Courier New" w:hint="default"/>
      </w:rPr>
    </w:lvl>
    <w:lvl w:ilvl="8" w:tplc="1F764B8E">
      <w:start w:val="1"/>
      <w:numFmt w:val="bullet"/>
      <w:lvlText w:val=""/>
      <w:lvlJc w:val="left"/>
      <w:pPr>
        <w:ind w:left="6480" w:hanging="360"/>
      </w:pPr>
      <w:rPr>
        <w:rFonts w:ascii="Wingdings" w:hAnsi="Wingdings" w:hint="default"/>
      </w:rPr>
    </w:lvl>
  </w:abstractNum>
  <w:abstractNum w:abstractNumId="13" w15:restartNumberingAfterBreak="0">
    <w:nsid w:val="24714D6F"/>
    <w:multiLevelType w:val="hybridMultilevel"/>
    <w:tmpl w:val="C6DA4604"/>
    <w:lvl w:ilvl="0" w:tplc="56DA67B6">
      <w:start w:val="1"/>
      <w:numFmt w:val="bullet"/>
      <w:lvlText w:val="-"/>
      <w:lvlJc w:val="left"/>
      <w:pPr>
        <w:ind w:left="720" w:hanging="360"/>
      </w:pPr>
      <w:rPr>
        <w:rFonts w:ascii="Arial" w:hAnsi="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13743F"/>
    <w:multiLevelType w:val="hybridMultilevel"/>
    <w:tmpl w:val="6E8A3432"/>
    <w:lvl w:ilvl="0" w:tplc="E72E6D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3233E8"/>
    <w:multiLevelType w:val="hybridMultilevel"/>
    <w:tmpl w:val="2DA8D980"/>
    <w:lvl w:ilvl="0" w:tplc="BC5233E0">
      <w:start w:val="1"/>
      <w:numFmt w:val="bullet"/>
      <w:lvlText w:val=""/>
      <w:lvlJc w:val="left"/>
      <w:pPr>
        <w:ind w:left="720" w:hanging="360"/>
      </w:pPr>
      <w:rPr>
        <w:rFonts w:ascii="Symbol" w:eastAsia="Times New Roman" w:hAnsi="Symbol"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7B6460"/>
    <w:multiLevelType w:val="hybridMultilevel"/>
    <w:tmpl w:val="9724C2CA"/>
    <w:lvl w:ilvl="0" w:tplc="408C92A6">
      <w:start w:val="1"/>
      <w:numFmt w:val="decimal"/>
      <w:lvlText w:val="%1."/>
      <w:lvlJc w:val="left"/>
      <w:pPr>
        <w:ind w:left="108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EF0E55"/>
    <w:multiLevelType w:val="hybridMultilevel"/>
    <w:tmpl w:val="8430C290"/>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766116F"/>
    <w:multiLevelType w:val="hybridMultilevel"/>
    <w:tmpl w:val="1DFE1B70"/>
    <w:lvl w:ilvl="0" w:tplc="BC5233E0">
      <w:start w:val="1"/>
      <w:numFmt w:val="bullet"/>
      <w:lvlText w:val=""/>
      <w:lvlJc w:val="left"/>
      <w:pPr>
        <w:ind w:left="720" w:hanging="360"/>
      </w:pPr>
      <w:rPr>
        <w:rFonts w:ascii="Symbol" w:eastAsia="Times New Roman"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876943"/>
    <w:multiLevelType w:val="hybridMultilevel"/>
    <w:tmpl w:val="189C5ED0"/>
    <w:lvl w:ilvl="0" w:tplc="B26453F8">
      <w:start w:val="1"/>
      <w:numFmt w:val="bullet"/>
      <w:lvlText w:val=""/>
      <w:lvlJc w:val="left"/>
      <w:pPr>
        <w:ind w:left="720" w:hanging="360"/>
      </w:pPr>
      <w:rPr>
        <w:rFonts w:ascii="Symbol" w:hAnsi="Symbol" w:hint="default"/>
      </w:rPr>
    </w:lvl>
    <w:lvl w:ilvl="1" w:tplc="D07A8BD8">
      <w:start w:val="1"/>
      <w:numFmt w:val="bullet"/>
      <w:lvlText w:val="o"/>
      <w:lvlJc w:val="left"/>
      <w:pPr>
        <w:ind w:left="1440" w:hanging="360"/>
      </w:pPr>
      <w:rPr>
        <w:rFonts w:ascii="Courier New" w:hAnsi="Courier New" w:hint="default"/>
      </w:rPr>
    </w:lvl>
    <w:lvl w:ilvl="2" w:tplc="70087B20">
      <w:start w:val="1"/>
      <w:numFmt w:val="bullet"/>
      <w:lvlText w:val=""/>
      <w:lvlJc w:val="left"/>
      <w:pPr>
        <w:ind w:left="2160" w:hanging="360"/>
      </w:pPr>
      <w:rPr>
        <w:rFonts w:ascii="Wingdings" w:hAnsi="Wingdings" w:hint="default"/>
      </w:rPr>
    </w:lvl>
    <w:lvl w:ilvl="3" w:tplc="10B416C8">
      <w:start w:val="1"/>
      <w:numFmt w:val="bullet"/>
      <w:lvlText w:val=""/>
      <w:lvlJc w:val="left"/>
      <w:pPr>
        <w:ind w:left="2880" w:hanging="360"/>
      </w:pPr>
      <w:rPr>
        <w:rFonts w:ascii="Symbol" w:hAnsi="Symbol" w:hint="default"/>
      </w:rPr>
    </w:lvl>
    <w:lvl w:ilvl="4" w:tplc="786E9DF2">
      <w:start w:val="1"/>
      <w:numFmt w:val="bullet"/>
      <w:lvlText w:val="o"/>
      <w:lvlJc w:val="left"/>
      <w:pPr>
        <w:ind w:left="3600" w:hanging="360"/>
      </w:pPr>
      <w:rPr>
        <w:rFonts w:ascii="Courier New" w:hAnsi="Courier New" w:hint="default"/>
      </w:rPr>
    </w:lvl>
    <w:lvl w:ilvl="5" w:tplc="E1C4CCA2">
      <w:start w:val="1"/>
      <w:numFmt w:val="bullet"/>
      <w:lvlText w:val=""/>
      <w:lvlJc w:val="left"/>
      <w:pPr>
        <w:ind w:left="4320" w:hanging="360"/>
      </w:pPr>
      <w:rPr>
        <w:rFonts w:ascii="Wingdings" w:hAnsi="Wingdings" w:hint="default"/>
      </w:rPr>
    </w:lvl>
    <w:lvl w:ilvl="6" w:tplc="F80EEAA8">
      <w:start w:val="1"/>
      <w:numFmt w:val="bullet"/>
      <w:lvlText w:val=""/>
      <w:lvlJc w:val="left"/>
      <w:pPr>
        <w:ind w:left="5040" w:hanging="360"/>
      </w:pPr>
      <w:rPr>
        <w:rFonts w:ascii="Symbol" w:hAnsi="Symbol" w:hint="default"/>
      </w:rPr>
    </w:lvl>
    <w:lvl w:ilvl="7" w:tplc="BA9ED6A2">
      <w:start w:val="1"/>
      <w:numFmt w:val="bullet"/>
      <w:lvlText w:val="o"/>
      <w:lvlJc w:val="left"/>
      <w:pPr>
        <w:ind w:left="5760" w:hanging="360"/>
      </w:pPr>
      <w:rPr>
        <w:rFonts w:ascii="Courier New" w:hAnsi="Courier New" w:hint="default"/>
      </w:rPr>
    </w:lvl>
    <w:lvl w:ilvl="8" w:tplc="8E5C03C0">
      <w:start w:val="1"/>
      <w:numFmt w:val="bullet"/>
      <w:lvlText w:val=""/>
      <w:lvlJc w:val="left"/>
      <w:pPr>
        <w:ind w:left="6480" w:hanging="360"/>
      </w:pPr>
      <w:rPr>
        <w:rFonts w:ascii="Wingdings" w:hAnsi="Wingdings" w:hint="default"/>
      </w:rPr>
    </w:lvl>
  </w:abstractNum>
  <w:abstractNum w:abstractNumId="20" w15:restartNumberingAfterBreak="0">
    <w:nsid w:val="3C3038FD"/>
    <w:multiLevelType w:val="hybridMultilevel"/>
    <w:tmpl w:val="A4D281B4"/>
    <w:lvl w:ilvl="0" w:tplc="1B34E826">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quot;Courier New&quot;" w:hAnsi="&quot;Courier New&quot;"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3D720187"/>
    <w:multiLevelType w:val="hybridMultilevel"/>
    <w:tmpl w:val="A7504E8A"/>
    <w:lvl w:ilvl="0" w:tplc="5BD45B74">
      <w:start w:val="1"/>
      <w:numFmt w:val="bullet"/>
      <w:lvlText w:val="o"/>
      <w:lvlJc w:val="left"/>
      <w:pPr>
        <w:ind w:left="720" w:hanging="360"/>
      </w:pPr>
      <w:rPr>
        <w:rFonts w:ascii="Courier New" w:hAnsi="Courier New" w:hint="default"/>
      </w:rPr>
    </w:lvl>
    <w:lvl w:ilvl="1" w:tplc="EA9C1FCC">
      <w:start w:val="1"/>
      <w:numFmt w:val="bullet"/>
      <w:lvlText w:val="o"/>
      <w:lvlJc w:val="left"/>
      <w:pPr>
        <w:ind w:left="1440" w:hanging="360"/>
      </w:pPr>
      <w:rPr>
        <w:rFonts w:ascii="Courier New" w:hAnsi="Courier New" w:hint="default"/>
      </w:rPr>
    </w:lvl>
    <w:lvl w:ilvl="2" w:tplc="538A26C6">
      <w:start w:val="1"/>
      <w:numFmt w:val="bullet"/>
      <w:lvlText w:val=""/>
      <w:lvlJc w:val="left"/>
      <w:pPr>
        <w:ind w:left="2160" w:hanging="360"/>
      </w:pPr>
      <w:rPr>
        <w:rFonts w:ascii="Wingdings" w:hAnsi="Wingdings" w:hint="default"/>
      </w:rPr>
    </w:lvl>
    <w:lvl w:ilvl="3" w:tplc="FB1ACA50">
      <w:start w:val="1"/>
      <w:numFmt w:val="bullet"/>
      <w:lvlText w:val=""/>
      <w:lvlJc w:val="left"/>
      <w:pPr>
        <w:ind w:left="2880" w:hanging="360"/>
      </w:pPr>
      <w:rPr>
        <w:rFonts w:ascii="Symbol" w:hAnsi="Symbol" w:hint="default"/>
      </w:rPr>
    </w:lvl>
    <w:lvl w:ilvl="4" w:tplc="13B8D38C">
      <w:start w:val="1"/>
      <w:numFmt w:val="bullet"/>
      <w:lvlText w:val="o"/>
      <w:lvlJc w:val="left"/>
      <w:pPr>
        <w:ind w:left="3600" w:hanging="360"/>
      </w:pPr>
      <w:rPr>
        <w:rFonts w:ascii="Courier New" w:hAnsi="Courier New" w:hint="default"/>
      </w:rPr>
    </w:lvl>
    <w:lvl w:ilvl="5" w:tplc="1E10BF4C">
      <w:start w:val="1"/>
      <w:numFmt w:val="bullet"/>
      <w:lvlText w:val=""/>
      <w:lvlJc w:val="left"/>
      <w:pPr>
        <w:ind w:left="4320" w:hanging="360"/>
      </w:pPr>
      <w:rPr>
        <w:rFonts w:ascii="Wingdings" w:hAnsi="Wingdings" w:hint="default"/>
      </w:rPr>
    </w:lvl>
    <w:lvl w:ilvl="6" w:tplc="53181476">
      <w:start w:val="1"/>
      <w:numFmt w:val="bullet"/>
      <w:lvlText w:val=""/>
      <w:lvlJc w:val="left"/>
      <w:pPr>
        <w:ind w:left="5040" w:hanging="360"/>
      </w:pPr>
      <w:rPr>
        <w:rFonts w:ascii="Symbol" w:hAnsi="Symbol" w:hint="default"/>
      </w:rPr>
    </w:lvl>
    <w:lvl w:ilvl="7" w:tplc="567C4B24">
      <w:start w:val="1"/>
      <w:numFmt w:val="bullet"/>
      <w:lvlText w:val="o"/>
      <w:lvlJc w:val="left"/>
      <w:pPr>
        <w:ind w:left="5760" w:hanging="360"/>
      </w:pPr>
      <w:rPr>
        <w:rFonts w:ascii="Courier New" w:hAnsi="Courier New" w:hint="default"/>
      </w:rPr>
    </w:lvl>
    <w:lvl w:ilvl="8" w:tplc="388226BE">
      <w:start w:val="1"/>
      <w:numFmt w:val="bullet"/>
      <w:lvlText w:val=""/>
      <w:lvlJc w:val="left"/>
      <w:pPr>
        <w:ind w:left="6480" w:hanging="360"/>
      </w:pPr>
      <w:rPr>
        <w:rFonts w:ascii="Wingdings" w:hAnsi="Wingdings" w:hint="default"/>
      </w:rPr>
    </w:lvl>
  </w:abstractNum>
  <w:abstractNum w:abstractNumId="22" w15:restartNumberingAfterBreak="0">
    <w:nsid w:val="40715F01"/>
    <w:multiLevelType w:val="hybridMultilevel"/>
    <w:tmpl w:val="027A5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B927B0"/>
    <w:multiLevelType w:val="hybridMultilevel"/>
    <w:tmpl w:val="8A6E2F4A"/>
    <w:lvl w:ilvl="0" w:tplc="8C68EE2A">
      <w:start w:val="1"/>
      <w:numFmt w:val="bullet"/>
      <w:lvlText w:val="-"/>
      <w:lvlJc w:val="left"/>
      <w:pPr>
        <w:ind w:left="720" w:hanging="360"/>
      </w:pPr>
      <w:rPr>
        <w:rFonts w:ascii="Arial" w:hAnsi="Arial" w:hint="default"/>
      </w:rPr>
    </w:lvl>
    <w:lvl w:ilvl="1" w:tplc="62909612">
      <w:start w:val="1"/>
      <w:numFmt w:val="bullet"/>
      <w:lvlText w:val="o"/>
      <w:lvlJc w:val="left"/>
      <w:pPr>
        <w:ind w:left="1440" w:hanging="360"/>
      </w:pPr>
      <w:rPr>
        <w:rFonts w:ascii="Courier New" w:hAnsi="Courier New" w:hint="default"/>
      </w:rPr>
    </w:lvl>
    <w:lvl w:ilvl="2" w:tplc="DAC0A6A6">
      <w:start w:val="1"/>
      <w:numFmt w:val="bullet"/>
      <w:lvlText w:val=""/>
      <w:lvlJc w:val="left"/>
      <w:pPr>
        <w:ind w:left="2160" w:hanging="360"/>
      </w:pPr>
      <w:rPr>
        <w:rFonts w:ascii="Wingdings" w:hAnsi="Wingdings" w:hint="default"/>
      </w:rPr>
    </w:lvl>
    <w:lvl w:ilvl="3" w:tplc="A018230C">
      <w:start w:val="1"/>
      <w:numFmt w:val="bullet"/>
      <w:lvlText w:val=""/>
      <w:lvlJc w:val="left"/>
      <w:pPr>
        <w:ind w:left="2880" w:hanging="360"/>
      </w:pPr>
      <w:rPr>
        <w:rFonts w:ascii="Symbol" w:hAnsi="Symbol" w:hint="default"/>
      </w:rPr>
    </w:lvl>
    <w:lvl w:ilvl="4" w:tplc="0C9AC00A">
      <w:start w:val="1"/>
      <w:numFmt w:val="bullet"/>
      <w:lvlText w:val="o"/>
      <w:lvlJc w:val="left"/>
      <w:pPr>
        <w:ind w:left="3600" w:hanging="360"/>
      </w:pPr>
      <w:rPr>
        <w:rFonts w:ascii="Courier New" w:hAnsi="Courier New" w:hint="default"/>
      </w:rPr>
    </w:lvl>
    <w:lvl w:ilvl="5" w:tplc="C15EC178">
      <w:start w:val="1"/>
      <w:numFmt w:val="bullet"/>
      <w:lvlText w:val=""/>
      <w:lvlJc w:val="left"/>
      <w:pPr>
        <w:ind w:left="4320" w:hanging="360"/>
      </w:pPr>
      <w:rPr>
        <w:rFonts w:ascii="Wingdings" w:hAnsi="Wingdings" w:hint="default"/>
      </w:rPr>
    </w:lvl>
    <w:lvl w:ilvl="6" w:tplc="9CC257BE">
      <w:start w:val="1"/>
      <w:numFmt w:val="bullet"/>
      <w:lvlText w:val=""/>
      <w:lvlJc w:val="left"/>
      <w:pPr>
        <w:ind w:left="5040" w:hanging="360"/>
      </w:pPr>
      <w:rPr>
        <w:rFonts w:ascii="Symbol" w:hAnsi="Symbol" w:hint="default"/>
      </w:rPr>
    </w:lvl>
    <w:lvl w:ilvl="7" w:tplc="82A6BC66">
      <w:start w:val="1"/>
      <w:numFmt w:val="bullet"/>
      <w:lvlText w:val="o"/>
      <w:lvlJc w:val="left"/>
      <w:pPr>
        <w:ind w:left="5760" w:hanging="360"/>
      </w:pPr>
      <w:rPr>
        <w:rFonts w:ascii="Courier New" w:hAnsi="Courier New" w:hint="default"/>
      </w:rPr>
    </w:lvl>
    <w:lvl w:ilvl="8" w:tplc="0CEE68AC">
      <w:start w:val="1"/>
      <w:numFmt w:val="bullet"/>
      <w:lvlText w:val=""/>
      <w:lvlJc w:val="left"/>
      <w:pPr>
        <w:ind w:left="6480" w:hanging="360"/>
      </w:pPr>
      <w:rPr>
        <w:rFonts w:ascii="Wingdings" w:hAnsi="Wingdings" w:hint="default"/>
      </w:rPr>
    </w:lvl>
  </w:abstractNum>
  <w:abstractNum w:abstractNumId="24" w15:restartNumberingAfterBreak="0">
    <w:nsid w:val="44B92E4D"/>
    <w:multiLevelType w:val="hybridMultilevel"/>
    <w:tmpl w:val="13145046"/>
    <w:lvl w:ilvl="0" w:tplc="138AFF06">
      <w:start w:val="1"/>
      <w:numFmt w:val="bullet"/>
      <w:lvlText w:val=""/>
      <w:lvlJc w:val="left"/>
      <w:pPr>
        <w:ind w:left="720" w:hanging="360"/>
      </w:pPr>
      <w:rPr>
        <w:rFonts w:ascii="Wingdings" w:hAnsi="Wingdings" w:hint="default"/>
      </w:rPr>
    </w:lvl>
    <w:lvl w:ilvl="1" w:tplc="0E48302A">
      <w:start w:val="1"/>
      <w:numFmt w:val="bullet"/>
      <w:lvlText w:val="o"/>
      <w:lvlJc w:val="left"/>
      <w:pPr>
        <w:ind w:left="1440" w:hanging="360"/>
      </w:pPr>
      <w:rPr>
        <w:rFonts w:ascii="Courier New" w:hAnsi="Courier New" w:hint="default"/>
      </w:rPr>
    </w:lvl>
    <w:lvl w:ilvl="2" w:tplc="3F46F352">
      <w:start w:val="1"/>
      <w:numFmt w:val="bullet"/>
      <w:lvlText w:val=""/>
      <w:lvlJc w:val="left"/>
      <w:pPr>
        <w:ind w:left="2160" w:hanging="360"/>
      </w:pPr>
      <w:rPr>
        <w:rFonts w:ascii="Wingdings" w:hAnsi="Wingdings" w:hint="default"/>
      </w:rPr>
    </w:lvl>
    <w:lvl w:ilvl="3" w:tplc="3DBCC83A">
      <w:start w:val="1"/>
      <w:numFmt w:val="bullet"/>
      <w:lvlText w:val=""/>
      <w:lvlJc w:val="left"/>
      <w:pPr>
        <w:ind w:left="2880" w:hanging="360"/>
      </w:pPr>
      <w:rPr>
        <w:rFonts w:ascii="Symbol" w:hAnsi="Symbol" w:hint="default"/>
      </w:rPr>
    </w:lvl>
    <w:lvl w:ilvl="4" w:tplc="047EA892">
      <w:start w:val="1"/>
      <w:numFmt w:val="bullet"/>
      <w:lvlText w:val="o"/>
      <w:lvlJc w:val="left"/>
      <w:pPr>
        <w:ind w:left="3600" w:hanging="360"/>
      </w:pPr>
      <w:rPr>
        <w:rFonts w:ascii="Courier New" w:hAnsi="Courier New" w:hint="default"/>
      </w:rPr>
    </w:lvl>
    <w:lvl w:ilvl="5" w:tplc="8472B2D2">
      <w:start w:val="1"/>
      <w:numFmt w:val="bullet"/>
      <w:lvlText w:val=""/>
      <w:lvlJc w:val="left"/>
      <w:pPr>
        <w:ind w:left="4320" w:hanging="360"/>
      </w:pPr>
      <w:rPr>
        <w:rFonts w:ascii="Wingdings" w:hAnsi="Wingdings" w:hint="default"/>
      </w:rPr>
    </w:lvl>
    <w:lvl w:ilvl="6" w:tplc="CBA87CA8">
      <w:start w:val="1"/>
      <w:numFmt w:val="bullet"/>
      <w:lvlText w:val=""/>
      <w:lvlJc w:val="left"/>
      <w:pPr>
        <w:ind w:left="5040" w:hanging="360"/>
      </w:pPr>
      <w:rPr>
        <w:rFonts w:ascii="Symbol" w:hAnsi="Symbol" w:hint="default"/>
      </w:rPr>
    </w:lvl>
    <w:lvl w:ilvl="7" w:tplc="94D6815C">
      <w:start w:val="1"/>
      <w:numFmt w:val="bullet"/>
      <w:lvlText w:val="o"/>
      <w:lvlJc w:val="left"/>
      <w:pPr>
        <w:ind w:left="5760" w:hanging="360"/>
      </w:pPr>
      <w:rPr>
        <w:rFonts w:ascii="Courier New" w:hAnsi="Courier New" w:hint="default"/>
      </w:rPr>
    </w:lvl>
    <w:lvl w:ilvl="8" w:tplc="4178F888">
      <w:start w:val="1"/>
      <w:numFmt w:val="bullet"/>
      <w:lvlText w:val=""/>
      <w:lvlJc w:val="left"/>
      <w:pPr>
        <w:ind w:left="6480" w:hanging="360"/>
      </w:pPr>
      <w:rPr>
        <w:rFonts w:ascii="Wingdings" w:hAnsi="Wingdings" w:hint="default"/>
      </w:rPr>
    </w:lvl>
  </w:abstractNum>
  <w:abstractNum w:abstractNumId="25" w15:restartNumberingAfterBreak="0">
    <w:nsid w:val="4D4B7134"/>
    <w:multiLevelType w:val="multilevel"/>
    <w:tmpl w:val="3A50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742253"/>
    <w:multiLevelType w:val="hybridMultilevel"/>
    <w:tmpl w:val="FF6EC358"/>
    <w:lvl w:ilvl="0" w:tplc="1B34E82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F044EB"/>
    <w:multiLevelType w:val="hybridMultilevel"/>
    <w:tmpl w:val="7A5EE4E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C9F01AC"/>
    <w:multiLevelType w:val="hybridMultilevel"/>
    <w:tmpl w:val="A99A119A"/>
    <w:lvl w:ilvl="0" w:tplc="881C4456">
      <w:start w:val="1"/>
      <w:numFmt w:val="bullet"/>
      <w:lvlText w:val=""/>
      <w:lvlJc w:val="left"/>
      <w:pPr>
        <w:ind w:left="720" w:hanging="360"/>
      </w:pPr>
      <w:rPr>
        <w:rFonts w:ascii="Wingdings" w:hAnsi="Wingdings" w:hint="default"/>
      </w:rPr>
    </w:lvl>
    <w:lvl w:ilvl="1" w:tplc="0AF6CF92">
      <w:start w:val="1"/>
      <w:numFmt w:val="bullet"/>
      <w:lvlText w:val="o"/>
      <w:lvlJc w:val="left"/>
      <w:pPr>
        <w:ind w:left="1440" w:hanging="360"/>
      </w:pPr>
      <w:rPr>
        <w:rFonts w:ascii="Courier New" w:hAnsi="Courier New" w:hint="default"/>
      </w:rPr>
    </w:lvl>
    <w:lvl w:ilvl="2" w:tplc="A8289880">
      <w:start w:val="1"/>
      <w:numFmt w:val="bullet"/>
      <w:lvlText w:val=""/>
      <w:lvlJc w:val="left"/>
      <w:pPr>
        <w:ind w:left="2160" w:hanging="360"/>
      </w:pPr>
      <w:rPr>
        <w:rFonts w:ascii="Wingdings" w:hAnsi="Wingdings" w:hint="default"/>
      </w:rPr>
    </w:lvl>
    <w:lvl w:ilvl="3" w:tplc="D97AB46C">
      <w:start w:val="1"/>
      <w:numFmt w:val="bullet"/>
      <w:lvlText w:val=""/>
      <w:lvlJc w:val="left"/>
      <w:pPr>
        <w:ind w:left="2880" w:hanging="360"/>
      </w:pPr>
      <w:rPr>
        <w:rFonts w:ascii="Symbol" w:hAnsi="Symbol" w:hint="default"/>
      </w:rPr>
    </w:lvl>
    <w:lvl w:ilvl="4" w:tplc="1DBE5EFA">
      <w:start w:val="1"/>
      <w:numFmt w:val="bullet"/>
      <w:lvlText w:val="o"/>
      <w:lvlJc w:val="left"/>
      <w:pPr>
        <w:ind w:left="3600" w:hanging="360"/>
      </w:pPr>
      <w:rPr>
        <w:rFonts w:ascii="Courier New" w:hAnsi="Courier New" w:hint="default"/>
      </w:rPr>
    </w:lvl>
    <w:lvl w:ilvl="5" w:tplc="395E3F46">
      <w:start w:val="1"/>
      <w:numFmt w:val="bullet"/>
      <w:lvlText w:val=""/>
      <w:lvlJc w:val="left"/>
      <w:pPr>
        <w:ind w:left="4320" w:hanging="360"/>
      </w:pPr>
      <w:rPr>
        <w:rFonts w:ascii="Wingdings" w:hAnsi="Wingdings" w:hint="default"/>
      </w:rPr>
    </w:lvl>
    <w:lvl w:ilvl="6" w:tplc="F5BA8392">
      <w:start w:val="1"/>
      <w:numFmt w:val="bullet"/>
      <w:lvlText w:val=""/>
      <w:lvlJc w:val="left"/>
      <w:pPr>
        <w:ind w:left="5040" w:hanging="360"/>
      </w:pPr>
      <w:rPr>
        <w:rFonts w:ascii="Symbol" w:hAnsi="Symbol" w:hint="default"/>
      </w:rPr>
    </w:lvl>
    <w:lvl w:ilvl="7" w:tplc="E0C8EACE">
      <w:start w:val="1"/>
      <w:numFmt w:val="bullet"/>
      <w:lvlText w:val="o"/>
      <w:lvlJc w:val="left"/>
      <w:pPr>
        <w:ind w:left="5760" w:hanging="360"/>
      </w:pPr>
      <w:rPr>
        <w:rFonts w:ascii="Courier New" w:hAnsi="Courier New" w:hint="default"/>
      </w:rPr>
    </w:lvl>
    <w:lvl w:ilvl="8" w:tplc="6E6EFBF0">
      <w:start w:val="1"/>
      <w:numFmt w:val="bullet"/>
      <w:lvlText w:val=""/>
      <w:lvlJc w:val="left"/>
      <w:pPr>
        <w:ind w:left="6480" w:hanging="360"/>
      </w:pPr>
      <w:rPr>
        <w:rFonts w:ascii="Wingdings" w:hAnsi="Wingdings" w:hint="default"/>
      </w:rPr>
    </w:lvl>
  </w:abstractNum>
  <w:abstractNum w:abstractNumId="29" w15:restartNumberingAfterBreak="0">
    <w:nsid w:val="5CF60F8C"/>
    <w:multiLevelType w:val="hybridMultilevel"/>
    <w:tmpl w:val="5DD64F40"/>
    <w:lvl w:ilvl="0" w:tplc="CEF29A5E">
      <w:start w:val="1"/>
      <w:numFmt w:val="bullet"/>
      <w:lvlText w:val=""/>
      <w:lvlJc w:val="left"/>
      <w:pPr>
        <w:ind w:left="720" w:hanging="360"/>
      </w:pPr>
      <w:rPr>
        <w:rFonts w:ascii="Symbol" w:hAnsi="Symbol" w:hint="default"/>
      </w:rPr>
    </w:lvl>
    <w:lvl w:ilvl="1" w:tplc="8564C3DE">
      <w:start w:val="1"/>
      <w:numFmt w:val="bullet"/>
      <w:lvlText w:val="o"/>
      <w:lvlJc w:val="left"/>
      <w:pPr>
        <w:ind w:left="1440" w:hanging="360"/>
      </w:pPr>
      <w:rPr>
        <w:rFonts w:ascii="Courier New" w:hAnsi="Courier New" w:hint="default"/>
      </w:rPr>
    </w:lvl>
    <w:lvl w:ilvl="2" w:tplc="C4D0D9F0">
      <w:start w:val="1"/>
      <w:numFmt w:val="bullet"/>
      <w:lvlText w:val=""/>
      <w:lvlJc w:val="left"/>
      <w:pPr>
        <w:ind w:left="2160" w:hanging="360"/>
      </w:pPr>
      <w:rPr>
        <w:rFonts w:ascii="Symbol" w:hAnsi="Symbol" w:hint="default"/>
      </w:rPr>
    </w:lvl>
    <w:lvl w:ilvl="3" w:tplc="7E68DC7E">
      <w:start w:val="1"/>
      <w:numFmt w:val="bullet"/>
      <w:lvlText w:val=""/>
      <w:lvlJc w:val="left"/>
      <w:pPr>
        <w:ind w:left="2880" w:hanging="360"/>
      </w:pPr>
      <w:rPr>
        <w:rFonts w:ascii="Symbol" w:hAnsi="Symbol" w:hint="default"/>
      </w:rPr>
    </w:lvl>
    <w:lvl w:ilvl="4" w:tplc="8DBC0EF4">
      <w:start w:val="1"/>
      <w:numFmt w:val="bullet"/>
      <w:lvlText w:val="o"/>
      <w:lvlJc w:val="left"/>
      <w:pPr>
        <w:ind w:left="3600" w:hanging="360"/>
      </w:pPr>
      <w:rPr>
        <w:rFonts w:ascii="Courier New" w:hAnsi="Courier New" w:hint="default"/>
      </w:rPr>
    </w:lvl>
    <w:lvl w:ilvl="5" w:tplc="278A4782">
      <w:start w:val="1"/>
      <w:numFmt w:val="bullet"/>
      <w:lvlText w:val=""/>
      <w:lvlJc w:val="left"/>
      <w:pPr>
        <w:ind w:left="4320" w:hanging="360"/>
      </w:pPr>
      <w:rPr>
        <w:rFonts w:ascii="Wingdings" w:hAnsi="Wingdings" w:hint="default"/>
      </w:rPr>
    </w:lvl>
    <w:lvl w:ilvl="6" w:tplc="92C8ACDC">
      <w:start w:val="1"/>
      <w:numFmt w:val="bullet"/>
      <w:lvlText w:val=""/>
      <w:lvlJc w:val="left"/>
      <w:pPr>
        <w:ind w:left="5040" w:hanging="360"/>
      </w:pPr>
      <w:rPr>
        <w:rFonts w:ascii="Symbol" w:hAnsi="Symbol" w:hint="default"/>
      </w:rPr>
    </w:lvl>
    <w:lvl w:ilvl="7" w:tplc="EC6A4F94">
      <w:start w:val="1"/>
      <w:numFmt w:val="bullet"/>
      <w:lvlText w:val="o"/>
      <w:lvlJc w:val="left"/>
      <w:pPr>
        <w:ind w:left="5760" w:hanging="360"/>
      </w:pPr>
      <w:rPr>
        <w:rFonts w:ascii="Courier New" w:hAnsi="Courier New" w:hint="default"/>
      </w:rPr>
    </w:lvl>
    <w:lvl w:ilvl="8" w:tplc="3A6A6F70">
      <w:start w:val="1"/>
      <w:numFmt w:val="bullet"/>
      <w:lvlText w:val=""/>
      <w:lvlJc w:val="left"/>
      <w:pPr>
        <w:ind w:left="6480" w:hanging="360"/>
      </w:pPr>
      <w:rPr>
        <w:rFonts w:ascii="Wingdings" w:hAnsi="Wingdings" w:hint="default"/>
      </w:rPr>
    </w:lvl>
  </w:abstractNum>
  <w:abstractNum w:abstractNumId="30" w15:restartNumberingAfterBreak="0">
    <w:nsid w:val="5DE273CC"/>
    <w:multiLevelType w:val="hybridMultilevel"/>
    <w:tmpl w:val="A380EA06"/>
    <w:lvl w:ilvl="0" w:tplc="0E68F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2F7F48"/>
    <w:multiLevelType w:val="multilevel"/>
    <w:tmpl w:val="A418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3068EC"/>
    <w:multiLevelType w:val="hybridMultilevel"/>
    <w:tmpl w:val="E4CAC31C"/>
    <w:lvl w:ilvl="0" w:tplc="B20E49C4">
      <w:start w:val="1"/>
      <w:numFmt w:val="bullet"/>
      <w:lvlText w:val="·"/>
      <w:lvlJc w:val="left"/>
      <w:pPr>
        <w:ind w:left="720" w:hanging="360"/>
      </w:pPr>
      <w:rPr>
        <w:rFonts w:ascii="Symbol" w:hAnsi="Symbol" w:hint="default"/>
      </w:rPr>
    </w:lvl>
    <w:lvl w:ilvl="1" w:tplc="521217BA">
      <w:start w:val="1"/>
      <w:numFmt w:val="bullet"/>
      <w:lvlText w:val="o"/>
      <w:lvlJc w:val="left"/>
      <w:pPr>
        <w:ind w:left="1440" w:hanging="360"/>
      </w:pPr>
      <w:rPr>
        <w:rFonts w:ascii="Courier New" w:hAnsi="Courier New" w:hint="default"/>
      </w:rPr>
    </w:lvl>
    <w:lvl w:ilvl="2" w:tplc="7ECE3C18">
      <w:start w:val="1"/>
      <w:numFmt w:val="bullet"/>
      <w:lvlText w:val=""/>
      <w:lvlJc w:val="left"/>
      <w:pPr>
        <w:ind w:left="2160" w:hanging="360"/>
      </w:pPr>
      <w:rPr>
        <w:rFonts w:ascii="Wingdings" w:hAnsi="Wingdings" w:hint="default"/>
      </w:rPr>
    </w:lvl>
    <w:lvl w:ilvl="3" w:tplc="DC287070">
      <w:start w:val="1"/>
      <w:numFmt w:val="bullet"/>
      <w:lvlText w:val=""/>
      <w:lvlJc w:val="left"/>
      <w:pPr>
        <w:ind w:left="2880" w:hanging="360"/>
      </w:pPr>
      <w:rPr>
        <w:rFonts w:ascii="Symbol" w:hAnsi="Symbol" w:hint="default"/>
      </w:rPr>
    </w:lvl>
    <w:lvl w:ilvl="4" w:tplc="ED9878C6">
      <w:start w:val="1"/>
      <w:numFmt w:val="bullet"/>
      <w:lvlText w:val="o"/>
      <w:lvlJc w:val="left"/>
      <w:pPr>
        <w:ind w:left="3600" w:hanging="360"/>
      </w:pPr>
      <w:rPr>
        <w:rFonts w:ascii="Courier New" w:hAnsi="Courier New" w:hint="default"/>
      </w:rPr>
    </w:lvl>
    <w:lvl w:ilvl="5" w:tplc="D01429D8">
      <w:start w:val="1"/>
      <w:numFmt w:val="bullet"/>
      <w:lvlText w:val=""/>
      <w:lvlJc w:val="left"/>
      <w:pPr>
        <w:ind w:left="4320" w:hanging="360"/>
      </w:pPr>
      <w:rPr>
        <w:rFonts w:ascii="Wingdings" w:hAnsi="Wingdings" w:hint="default"/>
      </w:rPr>
    </w:lvl>
    <w:lvl w:ilvl="6" w:tplc="B2587E26">
      <w:start w:val="1"/>
      <w:numFmt w:val="bullet"/>
      <w:lvlText w:val=""/>
      <w:lvlJc w:val="left"/>
      <w:pPr>
        <w:ind w:left="5040" w:hanging="360"/>
      </w:pPr>
      <w:rPr>
        <w:rFonts w:ascii="Symbol" w:hAnsi="Symbol" w:hint="default"/>
      </w:rPr>
    </w:lvl>
    <w:lvl w:ilvl="7" w:tplc="DA4ADC38">
      <w:start w:val="1"/>
      <w:numFmt w:val="bullet"/>
      <w:lvlText w:val="o"/>
      <w:lvlJc w:val="left"/>
      <w:pPr>
        <w:ind w:left="5760" w:hanging="360"/>
      </w:pPr>
      <w:rPr>
        <w:rFonts w:ascii="Courier New" w:hAnsi="Courier New" w:hint="default"/>
      </w:rPr>
    </w:lvl>
    <w:lvl w:ilvl="8" w:tplc="DD98A632">
      <w:start w:val="1"/>
      <w:numFmt w:val="bullet"/>
      <w:lvlText w:val=""/>
      <w:lvlJc w:val="left"/>
      <w:pPr>
        <w:ind w:left="6480" w:hanging="360"/>
      </w:pPr>
      <w:rPr>
        <w:rFonts w:ascii="Wingdings" w:hAnsi="Wingdings" w:hint="default"/>
      </w:rPr>
    </w:lvl>
  </w:abstractNum>
  <w:abstractNum w:abstractNumId="33" w15:restartNumberingAfterBreak="0">
    <w:nsid w:val="60AD1997"/>
    <w:multiLevelType w:val="hybridMultilevel"/>
    <w:tmpl w:val="D61EE9E2"/>
    <w:lvl w:ilvl="0" w:tplc="FE1AEB1A">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6DE1625"/>
    <w:multiLevelType w:val="hybridMultilevel"/>
    <w:tmpl w:val="499EC0CE"/>
    <w:lvl w:ilvl="0" w:tplc="04090001">
      <w:start w:val="1"/>
      <w:numFmt w:val="bullet"/>
      <w:lvlText w:val=""/>
      <w:lvlJc w:val="left"/>
      <w:pPr>
        <w:ind w:left="720" w:hanging="360"/>
      </w:pPr>
      <w:rPr>
        <w:rFonts w:ascii="Symbol" w:hAnsi="Symbol" w:hint="default"/>
      </w:rPr>
    </w:lvl>
    <w:lvl w:ilvl="1" w:tplc="B96A8E42">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FD63F1"/>
    <w:multiLevelType w:val="multilevel"/>
    <w:tmpl w:val="D224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C55630"/>
    <w:multiLevelType w:val="hybridMultilevel"/>
    <w:tmpl w:val="5F408792"/>
    <w:lvl w:ilvl="0" w:tplc="620E333A">
      <w:start w:val="1"/>
      <w:numFmt w:val="bullet"/>
      <w:lvlText w:val=""/>
      <w:lvlJc w:val="left"/>
      <w:pPr>
        <w:ind w:left="720" w:hanging="360"/>
      </w:pPr>
      <w:rPr>
        <w:rFonts w:ascii="Symbol" w:hAnsi="Symbol" w:hint="default"/>
      </w:rPr>
    </w:lvl>
    <w:lvl w:ilvl="1" w:tplc="ADD077EC">
      <w:start w:val="1"/>
      <w:numFmt w:val="bullet"/>
      <w:lvlText w:val=""/>
      <w:lvlJc w:val="left"/>
      <w:pPr>
        <w:ind w:left="1440" w:hanging="360"/>
      </w:pPr>
      <w:rPr>
        <w:rFonts w:ascii="Symbol" w:hAnsi="Symbol" w:hint="default"/>
      </w:rPr>
    </w:lvl>
    <w:lvl w:ilvl="2" w:tplc="30CC5EF0">
      <w:start w:val="1"/>
      <w:numFmt w:val="bullet"/>
      <w:lvlText w:val=""/>
      <w:lvlJc w:val="left"/>
      <w:pPr>
        <w:ind w:left="2160" w:hanging="360"/>
      </w:pPr>
      <w:rPr>
        <w:rFonts w:ascii="Wingdings" w:hAnsi="Wingdings" w:hint="default"/>
      </w:rPr>
    </w:lvl>
    <w:lvl w:ilvl="3" w:tplc="B2224C7E">
      <w:start w:val="1"/>
      <w:numFmt w:val="bullet"/>
      <w:lvlText w:val=""/>
      <w:lvlJc w:val="left"/>
      <w:pPr>
        <w:ind w:left="2880" w:hanging="360"/>
      </w:pPr>
      <w:rPr>
        <w:rFonts w:ascii="Symbol" w:hAnsi="Symbol" w:hint="default"/>
      </w:rPr>
    </w:lvl>
    <w:lvl w:ilvl="4" w:tplc="E4E82304">
      <w:start w:val="1"/>
      <w:numFmt w:val="bullet"/>
      <w:lvlText w:val="o"/>
      <w:lvlJc w:val="left"/>
      <w:pPr>
        <w:ind w:left="3600" w:hanging="360"/>
      </w:pPr>
      <w:rPr>
        <w:rFonts w:ascii="Courier New" w:hAnsi="Courier New" w:hint="default"/>
      </w:rPr>
    </w:lvl>
    <w:lvl w:ilvl="5" w:tplc="B5889008">
      <w:start w:val="1"/>
      <w:numFmt w:val="bullet"/>
      <w:lvlText w:val=""/>
      <w:lvlJc w:val="left"/>
      <w:pPr>
        <w:ind w:left="4320" w:hanging="360"/>
      </w:pPr>
      <w:rPr>
        <w:rFonts w:ascii="Wingdings" w:hAnsi="Wingdings" w:hint="default"/>
      </w:rPr>
    </w:lvl>
    <w:lvl w:ilvl="6" w:tplc="023069DE">
      <w:start w:val="1"/>
      <w:numFmt w:val="bullet"/>
      <w:lvlText w:val=""/>
      <w:lvlJc w:val="left"/>
      <w:pPr>
        <w:ind w:left="5040" w:hanging="360"/>
      </w:pPr>
      <w:rPr>
        <w:rFonts w:ascii="Symbol" w:hAnsi="Symbol" w:hint="default"/>
      </w:rPr>
    </w:lvl>
    <w:lvl w:ilvl="7" w:tplc="065E9A10">
      <w:start w:val="1"/>
      <w:numFmt w:val="bullet"/>
      <w:lvlText w:val="o"/>
      <w:lvlJc w:val="left"/>
      <w:pPr>
        <w:ind w:left="5760" w:hanging="360"/>
      </w:pPr>
      <w:rPr>
        <w:rFonts w:ascii="Courier New" w:hAnsi="Courier New" w:hint="default"/>
      </w:rPr>
    </w:lvl>
    <w:lvl w:ilvl="8" w:tplc="00807576">
      <w:start w:val="1"/>
      <w:numFmt w:val="bullet"/>
      <w:lvlText w:val=""/>
      <w:lvlJc w:val="left"/>
      <w:pPr>
        <w:ind w:left="6480" w:hanging="360"/>
      </w:pPr>
      <w:rPr>
        <w:rFonts w:ascii="Wingdings" w:hAnsi="Wingdings" w:hint="default"/>
      </w:rPr>
    </w:lvl>
  </w:abstractNum>
  <w:abstractNum w:abstractNumId="37" w15:restartNumberingAfterBreak="0">
    <w:nsid w:val="71452A07"/>
    <w:multiLevelType w:val="hybridMultilevel"/>
    <w:tmpl w:val="F3DE4D52"/>
    <w:lvl w:ilvl="0" w:tplc="CFF0A354">
      <w:start w:val="1"/>
      <w:numFmt w:val="bullet"/>
      <w:lvlText w:val=""/>
      <w:lvlJc w:val="left"/>
      <w:pPr>
        <w:ind w:left="720" w:hanging="360"/>
      </w:pPr>
      <w:rPr>
        <w:rFonts w:ascii="Symbol" w:hAnsi="Symbol" w:hint="default"/>
      </w:rPr>
    </w:lvl>
    <w:lvl w:ilvl="1" w:tplc="555044D2">
      <w:start w:val="1"/>
      <w:numFmt w:val="bullet"/>
      <w:lvlText w:val="o"/>
      <w:lvlJc w:val="left"/>
      <w:pPr>
        <w:ind w:left="1440" w:hanging="360"/>
      </w:pPr>
      <w:rPr>
        <w:rFonts w:ascii="Courier New" w:hAnsi="Courier New" w:hint="default"/>
      </w:rPr>
    </w:lvl>
    <w:lvl w:ilvl="2" w:tplc="8B74429C">
      <w:start w:val="1"/>
      <w:numFmt w:val="bullet"/>
      <w:lvlText w:val=""/>
      <w:lvlJc w:val="left"/>
      <w:pPr>
        <w:ind w:left="2160" w:hanging="360"/>
      </w:pPr>
      <w:rPr>
        <w:rFonts w:ascii="Wingdings" w:hAnsi="Wingdings" w:hint="default"/>
      </w:rPr>
    </w:lvl>
    <w:lvl w:ilvl="3" w:tplc="A83C98BA">
      <w:start w:val="1"/>
      <w:numFmt w:val="bullet"/>
      <w:lvlText w:val=""/>
      <w:lvlJc w:val="left"/>
      <w:pPr>
        <w:ind w:left="2880" w:hanging="360"/>
      </w:pPr>
      <w:rPr>
        <w:rFonts w:ascii="Symbol" w:hAnsi="Symbol" w:hint="default"/>
      </w:rPr>
    </w:lvl>
    <w:lvl w:ilvl="4" w:tplc="7C8462DE">
      <w:start w:val="1"/>
      <w:numFmt w:val="bullet"/>
      <w:lvlText w:val="o"/>
      <w:lvlJc w:val="left"/>
      <w:pPr>
        <w:ind w:left="3600" w:hanging="360"/>
      </w:pPr>
      <w:rPr>
        <w:rFonts w:ascii="Courier New" w:hAnsi="Courier New" w:hint="default"/>
      </w:rPr>
    </w:lvl>
    <w:lvl w:ilvl="5" w:tplc="3EB65CAC">
      <w:start w:val="1"/>
      <w:numFmt w:val="bullet"/>
      <w:lvlText w:val=""/>
      <w:lvlJc w:val="left"/>
      <w:pPr>
        <w:ind w:left="4320" w:hanging="360"/>
      </w:pPr>
      <w:rPr>
        <w:rFonts w:ascii="Wingdings" w:hAnsi="Wingdings" w:hint="default"/>
      </w:rPr>
    </w:lvl>
    <w:lvl w:ilvl="6" w:tplc="B5D8D626">
      <w:start w:val="1"/>
      <w:numFmt w:val="bullet"/>
      <w:lvlText w:val=""/>
      <w:lvlJc w:val="left"/>
      <w:pPr>
        <w:ind w:left="5040" w:hanging="360"/>
      </w:pPr>
      <w:rPr>
        <w:rFonts w:ascii="Symbol" w:hAnsi="Symbol" w:hint="default"/>
      </w:rPr>
    </w:lvl>
    <w:lvl w:ilvl="7" w:tplc="E750AAF8">
      <w:start w:val="1"/>
      <w:numFmt w:val="bullet"/>
      <w:lvlText w:val="o"/>
      <w:lvlJc w:val="left"/>
      <w:pPr>
        <w:ind w:left="5760" w:hanging="360"/>
      </w:pPr>
      <w:rPr>
        <w:rFonts w:ascii="Courier New" w:hAnsi="Courier New" w:hint="default"/>
      </w:rPr>
    </w:lvl>
    <w:lvl w:ilvl="8" w:tplc="A1C20916">
      <w:start w:val="1"/>
      <w:numFmt w:val="bullet"/>
      <w:lvlText w:val=""/>
      <w:lvlJc w:val="left"/>
      <w:pPr>
        <w:ind w:left="6480" w:hanging="360"/>
      </w:pPr>
      <w:rPr>
        <w:rFonts w:ascii="Wingdings" w:hAnsi="Wingdings" w:hint="default"/>
      </w:rPr>
    </w:lvl>
  </w:abstractNum>
  <w:abstractNum w:abstractNumId="38" w15:restartNumberingAfterBreak="0">
    <w:nsid w:val="71550AFC"/>
    <w:multiLevelType w:val="hybridMultilevel"/>
    <w:tmpl w:val="2F52B3CE"/>
    <w:lvl w:ilvl="0" w:tplc="A26A4024">
      <w:numFmt w:val="bullet"/>
      <w:lvlText w:val="-"/>
      <w:lvlJc w:val="left"/>
      <w:pPr>
        <w:ind w:left="720" w:hanging="360"/>
      </w:pPr>
      <w:rPr>
        <w:rFonts w:ascii="Arial" w:eastAsiaTheme="minorHAnsi" w:hAnsi="Arial" w:cs="Arial"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2A4278"/>
    <w:multiLevelType w:val="hybridMultilevel"/>
    <w:tmpl w:val="A57AE05C"/>
    <w:lvl w:ilvl="0" w:tplc="138AFF06">
      <w:start w:val="1"/>
      <w:numFmt w:val="bullet"/>
      <w:lvlText w:val=""/>
      <w:lvlJc w:val="left"/>
      <w:pPr>
        <w:ind w:left="720" w:hanging="360"/>
      </w:pPr>
      <w:rPr>
        <w:rFonts w:ascii="Wingdings" w:hAnsi="Wingdings" w:hint="default"/>
      </w:rPr>
    </w:lvl>
    <w:lvl w:ilvl="1" w:tplc="F3CED638">
      <w:start w:val="1"/>
      <w:numFmt w:val="bullet"/>
      <w:lvlText w:val="o"/>
      <w:lvlJc w:val="left"/>
      <w:pPr>
        <w:ind w:left="1440" w:hanging="360"/>
      </w:pPr>
      <w:rPr>
        <w:rFonts w:ascii="&quot;Courier New&quot;" w:hAnsi="&quot;Courier New&quot;" w:hint="default"/>
      </w:rPr>
    </w:lvl>
    <w:lvl w:ilvl="2" w:tplc="04090003">
      <w:start w:val="1"/>
      <w:numFmt w:val="bullet"/>
      <w:lvlText w:val="o"/>
      <w:lvlJc w:val="left"/>
      <w:pPr>
        <w:ind w:left="2160" w:hanging="360"/>
      </w:pPr>
      <w:rPr>
        <w:rFonts w:ascii="Courier New" w:hAnsi="Courier New" w:cs="Courier New" w:hint="default"/>
      </w:rPr>
    </w:lvl>
    <w:lvl w:ilvl="3" w:tplc="DF6829B2">
      <w:start w:val="1"/>
      <w:numFmt w:val="bullet"/>
      <w:lvlText w:val=""/>
      <w:lvlJc w:val="left"/>
      <w:pPr>
        <w:ind w:left="2880" w:hanging="360"/>
      </w:pPr>
      <w:rPr>
        <w:rFonts w:ascii="Symbol" w:hAnsi="Symbol" w:hint="default"/>
      </w:rPr>
    </w:lvl>
    <w:lvl w:ilvl="4" w:tplc="EF9A6990">
      <w:start w:val="1"/>
      <w:numFmt w:val="bullet"/>
      <w:lvlText w:val="o"/>
      <w:lvlJc w:val="left"/>
      <w:pPr>
        <w:ind w:left="3600" w:hanging="360"/>
      </w:pPr>
      <w:rPr>
        <w:rFonts w:ascii="Courier New" w:hAnsi="Courier New" w:hint="default"/>
      </w:rPr>
    </w:lvl>
    <w:lvl w:ilvl="5" w:tplc="2C225B9E">
      <w:start w:val="1"/>
      <w:numFmt w:val="bullet"/>
      <w:lvlText w:val=""/>
      <w:lvlJc w:val="left"/>
      <w:pPr>
        <w:ind w:left="4320" w:hanging="360"/>
      </w:pPr>
      <w:rPr>
        <w:rFonts w:ascii="Wingdings" w:hAnsi="Wingdings" w:hint="default"/>
      </w:rPr>
    </w:lvl>
    <w:lvl w:ilvl="6" w:tplc="558C382A">
      <w:start w:val="1"/>
      <w:numFmt w:val="bullet"/>
      <w:lvlText w:val=""/>
      <w:lvlJc w:val="left"/>
      <w:pPr>
        <w:ind w:left="5040" w:hanging="360"/>
      </w:pPr>
      <w:rPr>
        <w:rFonts w:ascii="Symbol" w:hAnsi="Symbol" w:hint="default"/>
      </w:rPr>
    </w:lvl>
    <w:lvl w:ilvl="7" w:tplc="1966DB82">
      <w:start w:val="1"/>
      <w:numFmt w:val="bullet"/>
      <w:lvlText w:val="o"/>
      <w:lvlJc w:val="left"/>
      <w:pPr>
        <w:ind w:left="5760" w:hanging="360"/>
      </w:pPr>
      <w:rPr>
        <w:rFonts w:ascii="Courier New" w:hAnsi="Courier New" w:hint="default"/>
      </w:rPr>
    </w:lvl>
    <w:lvl w:ilvl="8" w:tplc="8EE44036">
      <w:start w:val="1"/>
      <w:numFmt w:val="bullet"/>
      <w:lvlText w:val=""/>
      <w:lvlJc w:val="left"/>
      <w:pPr>
        <w:ind w:left="6480" w:hanging="360"/>
      </w:pPr>
      <w:rPr>
        <w:rFonts w:ascii="Wingdings" w:hAnsi="Wingdings" w:hint="default"/>
      </w:rPr>
    </w:lvl>
  </w:abstractNum>
  <w:abstractNum w:abstractNumId="40" w15:restartNumberingAfterBreak="0">
    <w:nsid w:val="761A0BB4"/>
    <w:multiLevelType w:val="hybridMultilevel"/>
    <w:tmpl w:val="5FC2FBAC"/>
    <w:lvl w:ilvl="0" w:tplc="E69A292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791240"/>
    <w:multiLevelType w:val="hybridMultilevel"/>
    <w:tmpl w:val="754C7064"/>
    <w:lvl w:ilvl="0" w:tplc="BC5233E0">
      <w:start w:val="1"/>
      <w:numFmt w:val="bullet"/>
      <w:lvlText w:val=""/>
      <w:lvlJc w:val="left"/>
      <w:pPr>
        <w:ind w:left="720" w:hanging="360"/>
      </w:pPr>
      <w:rPr>
        <w:rFonts w:ascii="Symbol" w:eastAsia="Times New Roman"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6549583">
    <w:abstractNumId w:val="3"/>
  </w:num>
  <w:num w:numId="2" w16cid:durableId="33359642">
    <w:abstractNumId w:val="19"/>
  </w:num>
  <w:num w:numId="3" w16cid:durableId="1973361220">
    <w:abstractNumId w:val="5"/>
  </w:num>
  <w:num w:numId="4" w16cid:durableId="1276012586">
    <w:abstractNumId w:val="23"/>
  </w:num>
  <w:num w:numId="5" w16cid:durableId="1170607660">
    <w:abstractNumId w:val="39"/>
  </w:num>
  <w:num w:numId="6" w16cid:durableId="661470500">
    <w:abstractNumId w:val="37"/>
  </w:num>
  <w:num w:numId="7" w16cid:durableId="635650248">
    <w:abstractNumId w:val="36"/>
  </w:num>
  <w:num w:numId="8" w16cid:durableId="1978294610">
    <w:abstractNumId w:val="24"/>
  </w:num>
  <w:num w:numId="9" w16cid:durableId="767623314">
    <w:abstractNumId w:val="12"/>
  </w:num>
  <w:num w:numId="10" w16cid:durableId="1303004946">
    <w:abstractNumId w:val="1"/>
  </w:num>
  <w:num w:numId="11" w16cid:durableId="322128324">
    <w:abstractNumId w:val="2"/>
  </w:num>
  <w:num w:numId="12" w16cid:durableId="2039037378">
    <w:abstractNumId w:val="29"/>
  </w:num>
  <w:num w:numId="13" w16cid:durableId="2030790556">
    <w:abstractNumId w:val="21"/>
  </w:num>
  <w:num w:numId="14" w16cid:durableId="1941066501">
    <w:abstractNumId w:val="28"/>
  </w:num>
  <w:num w:numId="15" w16cid:durableId="1083989233">
    <w:abstractNumId w:val="32"/>
  </w:num>
  <w:num w:numId="16" w16cid:durableId="331294674">
    <w:abstractNumId w:val="8"/>
  </w:num>
  <w:num w:numId="17" w16cid:durableId="2026787258">
    <w:abstractNumId w:val="41"/>
  </w:num>
  <w:num w:numId="18" w16cid:durableId="1811677392">
    <w:abstractNumId w:val="4"/>
  </w:num>
  <w:num w:numId="19" w16cid:durableId="833910588">
    <w:abstractNumId w:val="15"/>
  </w:num>
  <w:num w:numId="20" w16cid:durableId="2096169626">
    <w:abstractNumId w:val="16"/>
  </w:num>
  <w:num w:numId="21" w16cid:durableId="2002536119">
    <w:abstractNumId w:val="18"/>
  </w:num>
  <w:num w:numId="22" w16cid:durableId="784663847">
    <w:abstractNumId w:val="22"/>
  </w:num>
  <w:num w:numId="23" w16cid:durableId="577521831">
    <w:abstractNumId w:val="13"/>
  </w:num>
  <w:num w:numId="24" w16cid:durableId="671446541">
    <w:abstractNumId w:val="38"/>
  </w:num>
  <w:num w:numId="25" w16cid:durableId="1196846465">
    <w:abstractNumId w:val="40"/>
  </w:num>
  <w:num w:numId="26" w16cid:durableId="107629159">
    <w:abstractNumId w:val="11"/>
  </w:num>
  <w:num w:numId="27" w16cid:durableId="1917786608">
    <w:abstractNumId w:val="20"/>
  </w:num>
  <w:num w:numId="28" w16cid:durableId="51774142">
    <w:abstractNumId w:val="26"/>
  </w:num>
  <w:num w:numId="29" w16cid:durableId="520584593">
    <w:abstractNumId w:val="33"/>
  </w:num>
  <w:num w:numId="30" w16cid:durableId="2051610630">
    <w:abstractNumId w:val="34"/>
  </w:num>
  <w:num w:numId="31" w16cid:durableId="473185757">
    <w:abstractNumId w:val="6"/>
  </w:num>
  <w:num w:numId="32" w16cid:durableId="618225012">
    <w:abstractNumId w:val="9"/>
  </w:num>
  <w:num w:numId="33" w16cid:durableId="89011338">
    <w:abstractNumId w:val="17"/>
  </w:num>
  <w:num w:numId="34" w16cid:durableId="774788533">
    <w:abstractNumId w:val="27"/>
  </w:num>
  <w:num w:numId="35" w16cid:durableId="1052534840">
    <w:abstractNumId w:val="30"/>
  </w:num>
  <w:num w:numId="36" w16cid:durableId="1603997592">
    <w:abstractNumId w:val="14"/>
  </w:num>
  <w:num w:numId="37" w16cid:durableId="2142456840">
    <w:abstractNumId w:val="0"/>
  </w:num>
  <w:num w:numId="38" w16cid:durableId="1324892747">
    <w:abstractNumId w:val="7"/>
  </w:num>
  <w:num w:numId="39" w16cid:durableId="197478133">
    <w:abstractNumId w:val="25"/>
  </w:num>
  <w:num w:numId="40" w16cid:durableId="1508255716">
    <w:abstractNumId w:val="31"/>
  </w:num>
  <w:num w:numId="41" w16cid:durableId="826900317">
    <w:abstractNumId w:val="10"/>
  </w:num>
  <w:num w:numId="42" w16cid:durableId="630750193">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noela Boff">
    <w15:presenceInfo w15:providerId="AD" w15:userId="S::Manoela.Boff@shapedigital.com::c70cd662-aff4-4dbc-aee7-b74a621edecb"/>
  </w15:person>
  <w15:person w15:author="Leonardo Carvalho">
    <w15:presenceInfo w15:providerId="AD" w15:userId="S::leonardo.carvalho@shapedigital.com::7754a6c6-3295-409c-88e1-439dc5abad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F97"/>
    <w:rsid w:val="0000029B"/>
    <w:rsid w:val="000002F2"/>
    <w:rsid w:val="000005BD"/>
    <w:rsid w:val="00000612"/>
    <w:rsid w:val="000009E9"/>
    <w:rsid w:val="00002B04"/>
    <w:rsid w:val="000058BF"/>
    <w:rsid w:val="0000676B"/>
    <w:rsid w:val="00007741"/>
    <w:rsid w:val="00007E9D"/>
    <w:rsid w:val="000103E4"/>
    <w:rsid w:val="000108DD"/>
    <w:rsid w:val="000121D4"/>
    <w:rsid w:val="0001470B"/>
    <w:rsid w:val="00014843"/>
    <w:rsid w:val="00014DD9"/>
    <w:rsid w:val="00015CB1"/>
    <w:rsid w:val="000174F4"/>
    <w:rsid w:val="000213B3"/>
    <w:rsid w:val="0002181C"/>
    <w:rsid w:val="00021F34"/>
    <w:rsid w:val="00022594"/>
    <w:rsid w:val="00023E03"/>
    <w:rsid w:val="0002487A"/>
    <w:rsid w:val="000270A8"/>
    <w:rsid w:val="00030964"/>
    <w:rsid w:val="0003102D"/>
    <w:rsid w:val="000324EC"/>
    <w:rsid w:val="0003285D"/>
    <w:rsid w:val="00033B63"/>
    <w:rsid w:val="00033F5D"/>
    <w:rsid w:val="00035B73"/>
    <w:rsid w:val="0003629C"/>
    <w:rsid w:val="000374DE"/>
    <w:rsid w:val="000375EF"/>
    <w:rsid w:val="00037B3A"/>
    <w:rsid w:val="00040485"/>
    <w:rsid w:val="000408A0"/>
    <w:rsid w:val="00040F98"/>
    <w:rsid w:val="0004175E"/>
    <w:rsid w:val="00041A56"/>
    <w:rsid w:val="00043549"/>
    <w:rsid w:val="00043ACB"/>
    <w:rsid w:val="00043EFA"/>
    <w:rsid w:val="000451E7"/>
    <w:rsid w:val="000464A9"/>
    <w:rsid w:val="00046909"/>
    <w:rsid w:val="00047687"/>
    <w:rsid w:val="000505D9"/>
    <w:rsid w:val="000508E0"/>
    <w:rsid w:val="00051071"/>
    <w:rsid w:val="000514CC"/>
    <w:rsid w:val="00051604"/>
    <w:rsid w:val="00052328"/>
    <w:rsid w:val="00053B5F"/>
    <w:rsid w:val="00053B7E"/>
    <w:rsid w:val="00054852"/>
    <w:rsid w:val="000549B0"/>
    <w:rsid w:val="00055149"/>
    <w:rsid w:val="00055E5A"/>
    <w:rsid w:val="00056C48"/>
    <w:rsid w:val="00060AAA"/>
    <w:rsid w:val="00061454"/>
    <w:rsid w:val="00061AF7"/>
    <w:rsid w:val="00062471"/>
    <w:rsid w:val="00062A99"/>
    <w:rsid w:val="000643FB"/>
    <w:rsid w:val="00065ADD"/>
    <w:rsid w:val="00065C13"/>
    <w:rsid w:val="00066431"/>
    <w:rsid w:val="000669B7"/>
    <w:rsid w:val="0006705C"/>
    <w:rsid w:val="00067572"/>
    <w:rsid w:val="000704E3"/>
    <w:rsid w:val="00071358"/>
    <w:rsid w:val="0007336C"/>
    <w:rsid w:val="00073899"/>
    <w:rsid w:val="000739AF"/>
    <w:rsid w:val="00073D11"/>
    <w:rsid w:val="000744B0"/>
    <w:rsid w:val="000746F3"/>
    <w:rsid w:val="00075C87"/>
    <w:rsid w:val="00075EAD"/>
    <w:rsid w:val="0007654E"/>
    <w:rsid w:val="00076563"/>
    <w:rsid w:val="000770FD"/>
    <w:rsid w:val="00077B65"/>
    <w:rsid w:val="00080B82"/>
    <w:rsid w:val="0008135B"/>
    <w:rsid w:val="00081812"/>
    <w:rsid w:val="00082136"/>
    <w:rsid w:val="0008218B"/>
    <w:rsid w:val="00084F52"/>
    <w:rsid w:val="00085604"/>
    <w:rsid w:val="00087475"/>
    <w:rsid w:val="0008785C"/>
    <w:rsid w:val="00087D52"/>
    <w:rsid w:val="00093749"/>
    <w:rsid w:val="00093950"/>
    <w:rsid w:val="00094AA2"/>
    <w:rsid w:val="00094BA5"/>
    <w:rsid w:val="00095B44"/>
    <w:rsid w:val="00096C87"/>
    <w:rsid w:val="00097E1C"/>
    <w:rsid w:val="000A0132"/>
    <w:rsid w:val="000A0221"/>
    <w:rsid w:val="000A1CCF"/>
    <w:rsid w:val="000A2927"/>
    <w:rsid w:val="000A2C8A"/>
    <w:rsid w:val="000A2D5F"/>
    <w:rsid w:val="000A4324"/>
    <w:rsid w:val="000A4F55"/>
    <w:rsid w:val="000A530B"/>
    <w:rsid w:val="000A537B"/>
    <w:rsid w:val="000A5A21"/>
    <w:rsid w:val="000A6A42"/>
    <w:rsid w:val="000A723D"/>
    <w:rsid w:val="000A75C0"/>
    <w:rsid w:val="000A77F9"/>
    <w:rsid w:val="000A7A83"/>
    <w:rsid w:val="000B06C3"/>
    <w:rsid w:val="000B112D"/>
    <w:rsid w:val="000B17D7"/>
    <w:rsid w:val="000B1A94"/>
    <w:rsid w:val="000B2225"/>
    <w:rsid w:val="000B287E"/>
    <w:rsid w:val="000B36AC"/>
    <w:rsid w:val="000B3721"/>
    <w:rsid w:val="000B4B90"/>
    <w:rsid w:val="000B4EFF"/>
    <w:rsid w:val="000B5A91"/>
    <w:rsid w:val="000B6A97"/>
    <w:rsid w:val="000B7BDC"/>
    <w:rsid w:val="000C0259"/>
    <w:rsid w:val="000C0BD5"/>
    <w:rsid w:val="000C0F3A"/>
    <w:rsid w:val="000C2371"/>
    <w:rsid w:val="000C4B5B"/>
    <w:rsid w:val="000C4EE8"/>
    <w:rsid w:val="000C54FD"/>
    <w:rsid w:val="000C692F"/>
    <w:rsid w:val="000C77D5"/>
    <w:rsid w:val="000D0BAF"/>
    <w:rsid w:val="000D1288"/>
    <w:rsid w:val="000D1819"/>
    <w:rsid w:val="000D2141"/>
    <w:rsid w:val="000D2C9B"/>
    <w:rsid w:val="000D2DF2"/>
    <w:rsid w:val="000D4AC6"/>
    <w:rsid w:val="000D557F"/>
    <w:rsid w:val="000D5FDC"/>
    <w:rsid w:val="000D7936"/>
    <w:rsid w:val="000E010B"/>
    <w:rsid w:val="000E0EFD"/>
    <w:rsid w:val="000E1257"/>
    <w:rsid w:val="000E18E6"/>
    <w:rsid w:val="000E25F7"/>
    <w:rsid w:val="000E3109"/>
    <w:rsid w:val="000E388F"/>
    <w:rsid w:val="000E38BB"/>
    <w:rsid w:val="000E38BE"/>
    <w:rsid w:val="000E45B4"/>
    <w:rsid w:val="000E479C"/>
    <w:rsid w:val="000E5648"/>
    <w:rsid w:val="000E5E0B"/>
    <w:rsid w:val="000E76B5"/>
    <w:rsid w:val="000E776D"/>
    <w:rsid w:val="000F0C70"/>
    <w:rsid w:val="000F160F"/>
    <w:rsid w:val="000F28E4"/>
    <w:rsid w:val="000F34B6"/>
    <w:rsid w:val="000F383F"/>
    <w:rsid w:val="000F3F3F"/>
    <w:rsid w:val="000F5C5F"/>
    <w:rsid w:val="000F6766"/>
    <w:rsid w:val="000F68FB"/>
    <w:rsid w:val="000F6C66"/>
    <w:rsid w:val="000F6C88"/>
    <w:rsid w:val="000F780C"/>
    <w:rsid w:val="000F79EF"/>
    <w:rsid w:val="001000DC"/>
    <w:rsid w:val="001007C7"/>
    <w:rsid w:val="00101CDA"/>
    <w:rsid w:val="00102C70"/>
    <w:rsid w:val="00103505"/>
    <w:rsid w:val="0010363C"/>
    <w:rsid w:val="00103BCD"/>
    <w:rsid w:val="00104A95"/>
    <w:rsid w:val="00104D90"/>
    <w:rsid w:val="001050FA"/>
    <w:rsid w:val="0010526F"/>
    <w:rsid w:val="00106CBF"/>
    <w:rsid w:val="0010724B"/>
    <w:rsid w:val="001072E3"/>
    <w:rsid w:val="00110BB3"/>
    <w:rsid w:val="00110D77"/>
    <w:rsid w:val="00110F3B"/>
    <w:rsid w:val="001112CB"/>
    <w:rsid w:val="00112816"/>
    <w:rsid w:val="001129C5"/>
    <w:rsid w:val="00112C27"/>
    <w:rsid w:val="00113504"/>
    <w:rsid w:val="00113F4C"/>
    <w:rsid w:val="001148E7"/>
    <w:rsid w:val="00114FD2"/>
    <w:rsid w:val="00115701"/>
    <w:rsid w:val="0011622F"/>
    <w:rsid w:val="00116CD2"/>
    <w:rsid w:val="00117961"/>
    <w:rsid w:val="001179EC"/>
    <w:rsid w:val="0012008F"/>
    <w:rsid w:val="00120AE5"/>
    <w:rsid w:val="00121C43"/>
    <w:rsid w:val="00122AE7"/>
    <w:rsid w:val="001230A8"/>
    <w:rsid w:val="00123357"/>
    <w:rsid w:val="00123921"/>
    <w:rsid w:val="00124F2E"/>
    <w:rsid w:val="001275DD"/>
    <w:rsid w:val="001278FB"/>
    <w:rsid w:val="0013084C"/>
    <w:rsid w:val="001309B4"/>
    <w:rsid w:val="00132CC9"/>
    <w:rsid w:val="001330CB"/>
    <w:rsid w:val="001342F3"/>
    <w:rsid w:val="00134931"/>
    <w:rsid w:val="00137EC6"/>
    <w:rsid w:val="00141362"/>
    <w:rsid w:val="00141CCD"/>
    <w:rsid w:val="00141FAF"/>
    <w:rsid w:val="00143317"/>
    <w:rsid w:val="00144AE0"/>
    <w:rsid w:val="00144D2C"/>
    <w:rsid w:val="00145DC4"/>
    <w:rsid w:val="001467EC"/>
    <w:rsid w:val="00147499"/>
    <w:rsid w:val="001478A3"/>
    <w:rsid w:val="00147F7B"/>
    <w:rsid w:val="0015006B"/>
    <w:rsid w:val="0015155E"/>
    <w:rsid w:val="00151956"/>
    <w:rsid w:val="00151B67"/>
    <w:rsid w:val="0015265A"/>
    <w:rsid w:val="001527D2"/>
    <w:rsid w:val="00153FF5"/>
    <w:rsid w:val="0015452C"/>
    <w:rsid w:val="00155193"/>
    <w:rsid w:val="0015551F"/>
    <w:rsid w:val="00155608"/>
    <w:rsid w:val="00157B5E"/>
    <w:rsid w:val="001615FC"/>
    <w:rsid w:val="00161695"/>
    <w:rsid w:val="00162744"/>
    <w:rsid w:val="00164425"/>
    <w:rsid w:val="00164D25"/>
    <w:rsid w:val="0016669E"/>
    <w:rsid w:val="001672A8"/>
    <w:rsid w:val="00167357"/>
    <w:rsid w:val="001700D4"/>
    <w:rsid w:val="00170D8C"/>
    <w:rsid w:val="00174C3D"/>
    <w:rsid w:val="00176564"/>
    <w:rsid w:val="001772CD"/>
    <w:rsid w:val="00177768"/>
    <w:rsid w:val="00182C65"/>
    <w:rsid w:val="0018405D"/>
    <w:rsid w:val="00184ED3"/>
    <w:rsid w:val="00185154"/>
    <w:rsid w:val="00185381"/>
    <w:rsid w:val="00185404"/>
    <w:rsid w:val="00185C40"/>
    <w:rsid w:val="00192987"/>
    <w:rsid w:val="00193BF7"/>
    <w:rsid w:val="00195971"/>
    <w:rsid w:val="00195AE5"/>
    <w:rsid w:val="001963E1"/>
    <w:rsid w:val="00196D69"/>
    <w:rsid w:val="0019702D"/>
    <w:rsid w:val="00197468"/>
    <w:rsid w:val="00197B51"/>
    <w:rsid w:val="00197E3E"/>
    <w:rsid w:val="001A1A10"/>
    <w:rsid w:val="001A2CD4"/>
    <w:rsid w:val="001A31D3"/>
    <w:rsid w:val="001A3D07"/>
    <w:rsid w:val="001A48D9"/>
    <w:rsid w:val="001A4927"/>
    <w:rsid w:val="001A4BBE"/>
    <w:rsid w:val="001A5892"/>
    <w:rsid w:val="001A71EE"/>
    <w:rsid w:val="001B04C3"/>
    <w:rsid w:val="001B1011"/>
    <w:rsid w:val="001B1C65"/>
    <w:rsid w:val="001B2EE7"/>
    <w:rsid w:val="001B3BF4"/>
    <w:rsid w:val="001B42E4"/>
    <w:rsid w:val="001B461C"/>
    <w:rsid w:val="001B4BB7"/>
    <w:rsid w:val="001B519B"/>
    <w:rsid w:val="001B7927"/>
    <w:rsid w:val="001C05A4"/>
    <w:rsid w:val="001C0A59"/>
    <w:rsid w:val="001C10BE"/>
    <w:rsid w:val="001C253E"/>
    <w:rsid w:val="001C4352"/>
    <w:rsid w:val="001C46EF"/>
    <w:rsid w:val="001C4E75"/>
    <w:rsid w:val="001C5924"/>
    <w:rsid w:val="001C6365"/>
    <w:rsid w:val="001C6EFE"/>
    <w:rsid w:val="001D009A"/>
    <w:rsid w:val="001D07AD"/>
    <w:rsid w:val="001D2912"/>
    <w:rsid w:val="001D311E"/>
    <w:rsid w:val="001D3A59"/>
    <w:rsid w:val="001D3F50"/>
    <w:rsid w:val="001D486B"/>
    <w:rsid w:val="001D48A7"/>
    <w:rsid w:val="001D505C"/>
    <w:rsid w:val="001D649B"/>
    <w:rsid w:val="001D6C8A"/>
    <w:rsid w:val="001D6D3C"/>
    <w:rsid w:val="001D7029"/>
    <w:rsid w:val="001D7D92"/>
    <w:rsid w:val="001E01B3"/>
    <w:rsid w:val="001E1903"/>
    <w:rsid w:val="001E1986"/>
    <w:rsid w:val="001E3D43"/>
    <w:rsid w:val="001E3DCB"/>
    <w:rsid w:val="001E4A9C"/>
    <w:rsid w:val="001E4DA9"/>
    <w:rsid w:val="001E4E7E"/>
    <w:rsid w:val="001E507B"/>
    <w:rsid w:val="001E5A91"/>
    <w:rsid w:val="001E63CC"/>
    <w:rsid w:val="001E66CB"/>
    <w:rsid w:val="001E731A"/>
    <w:rsid w:val="001E7437"/>
    <w:rsid w:val="001F021A"/>
    <w:rsid w:val="001F1CA4"/>
    <w:rsid w:val="001F2F50"/>
    <w:rsid w:val="001F3283"/>
    <w:rsid w:val="001F5908"/>
    <w:rsid w:val="001F5CE6"/>
    <w:rsid w:val="001F5FAF"/>
    <w:rsid w:val="001F6385"/>
    <w:rsid w:val="00200197"/>
    <w:rsid w:val="002004AB"/>
    <w:rsid w:val="002006F6"/>
    <w:rsid w:val="00201EBF"/>
    <w:rsid w:val="00202E93"/>
    <w:rsid w:val="0020311E"/>
    <w:rsid w:val="00204A03"/>
    <w:rsid w:val="00205911"/>
    <w:rsid w:val="00205A26"/>
    <w:rsid w:val="00207069"/>
    <w:rsid w:val="0021037E"/>
    <w:rsid w:val="002104BD"/>
    <w:rsid w:val="00210FA6"/>
    <w:rsid w:val="002110FB"/>
    <w:rsid w:val="002114AA"/>
    <w:rsid w:val="0021159D"/>
    <w:rsid w:val="00212193"/>
    <w:rsid w:val="0021232D"/>
    <w:rsid w:val="00212DF7"/>
    <w:rsid w:val="002133B6"/>
    <w:rsid w:val="002135A8"/>
    <w:rsid w:val="0021376D"/>
    <w:rsid w:val="00214188"/>
    <w:rsid w:val="00215EDF"/>
    <w:rsid w:val="00216F07"/>
    <w:rsid w:val="00217428"/>
    <w:rsid w:val="00217CB1"/>
    <w:rsid w:val="0022208E"/>
    <w:rsid w:val="002229FC"/>
    <w:rsid w:val="00222E1F"/>
    <w:rsid w:val="002231BC"/>
    <w:rsid w:val="0022466F"/>
    <w:rsid w:val="00224779"/>
    <w:rsid w:val="00224E27"/>
    <w:rsid w:val="002260BB"/>
    <w:rsid w:val="002267FE"/>
    <w:rsid w:val="0022749C"/>
    <w:rsid w:val="002318E5"/>
    <w:rsid w:val="00231F04"/>
    <w:rsid w:val="00232493"/>
    <w:rsid w:val="002360AF"/>
    <w:rsid w:val="00236324"/>
    <w:rsid w:val="00237900"/>
    <w:rsid w:val="00237BF6"/>
    <w:rsid w:val="00240283"/>
    <w:rsid w:val="00240C95"/>
    <w:rsid w:val="002412A5"/>
    <w:rsid w:val="00241BB1"/>
    <w:rsid w:val="00241DC9"/>
    <w:rsid w:val="00242E4F"/>
    <w:rsid w:val="00243AD6"/>
    <w:rsid w:val="00244C81"/>
    <w:rsid w:val="00245AD7"/>
    <w:rsid w:val="0024750B"/>
    <w:rsid w:val="00247EDF"/>
    <w:rsid w:val="00247F24"/>
    <w:rsid w:val="002510A8"/>
    <w:rsid w:val="0025175C"/>
    <w:rsid w:val="00251823"/>
    <w:rsid w:val="002519C8"/>
    <w:rsid w:val="002525C2"/>
    <w:rsid w:val="00252894"/>
    <w:rsid w:val="002530EE"/>
    <w:rsid w:val="0025499C"/>
    <w:rsid w:val="00254DD9"/>
    <w:rsid w:val="00254E85"/>
    <w:rsid w:val="00254FCE"/>
    <w:rsid w:val="0025661D"/>
    <w:rsid w:val="00256EAA"/>
    <w:rsid w:val="00257458"/>
    <w:rsid w:val="00261D4B"/>
    <w:rsid w:val="00264436"/>
    <w:rsid w:val="002644D1"/>
    <w:rsid w:val="002654B7"/>
    <w:rsid w:val="00266CF1"/>
    <w:rsid w:val="002673FF"/>
    <w:rsid w:val="00267926"/>
    <w:rsid w:val="00271267"/>
    <w:rsid w:val="0027170A"/>
    <w:rsid w:val="00271E6D"/>
    <w:rsid w:val="0027215A"/>
    <w:rsid w:val="00273CBC"/>
    <w:rsid w:val="0027520E"/>
    <w:rsid w:val="0027598D"/>
    <w:rsid w:val="00275B13"/>
    <w:rsid w:val="00277074"/>
    <w:rsid w:val="00280040"/>
    <w:rsid w:val="0028097B"/>
    <w:rsid w:val="00280CB3"/>
    <w:rsid w:val="00280F0D"/>
    <w:rsid w:val="00282FB8"/>
    <w:rsid w:val="002836E5"/>
    <w:rsid w:val="00283A53"/>
    <w:rsid w:val="00283BC4"/>
    <w:rsid w:val="00283DBE"/>
    <w:rsid w:val="00287BF0"/>
    <w:rsid w:val="00291268"/>
    <w:rsid w:val="00292014"/>
    <w:rsid w:val="00292D5D"/>
    <w:rsid w:val="00292F2C"/>
    <w:rsid w:val="00293051"/>
    <w:rsid w:val="00294380"/>
    <w:rsid w:val="00294A3A"/>
    <w:rsid w:val="002950E2"/>
    <w:rsid w:val="00296F8F"/>
    <w:rsid w:val="002972B7"/>
    <w:rsid w:val="00297347"/>
    <w:rsid w:val="00297B4D"/>
    <w:rsid w:val="002A29BE"/>
    <w:rsid w:val="002A3900"/>
    <w:rsid w:val="002A4213"/>
    <w:rsid w:val="002A56BE"/>
    <w:rsid w:val="002A60C8"/>
    <w:rsid w:val="002A6888"/>
    <w:rsid w:val="002B0B86"/>
    <w:rsid w:val="002B1261"/>
    <w:rsid w:val="002B13B1"/>
    <w:rsid w:val="002B1A29"/>
    <w:rsid w:val="002B1E6D"/>
    <w:rsid w:val="002B1F9E"/>
    <w:rsid w:val="002B2304"/>
    <w:rsid w:val="002B3E63"/>
    <w:rsid w:val="002B54ED"/>
    <w:rsid w:val="002B5D92"/>
    <w:rsid w:val="002B665F"/>
    <w:rsid w:val="002B6CC5"/>
    <w:rsid w:val="002B7E77"/>
    <w:rsid w:val="002C0D99"/>
    <w:rsid w:val="002C0F82"/>
    <w:rsid w:val="002C111B"/>
    <w:rsid w:val="002C2336"/>
    <w:rsid w:val="002C2598"/>
    <w:rsid w:val="002C2C4B"/>
    <w:rsid w:val="002C39EE"/>
    <w:rsid w:val="002C3CC9"/>
    <w:rsid w:val="002C3D97"/>
    <w:rsid w:val="002C4872"/>
    <w:rsid w:val="002C4AB8"/>
    <w:rsid w:val="002C54FB"/>
    <w:rsid w:val="002C6211"/>
    <w:rsid w:val="002C788B"/>
    <w:rsid w:val="002D0964"/>
    <w:rsid w:val="002D0BFA"/>
    <w:rsid w:val="002D237A"/>
    <w:rsid w:val="002D2B44"/>
    <w:rsid w:val="002D2F43"/>
    <w:rsid w:val="002D367C"/>
    <w:rsid w:val="002D3946"/>
    <w:rsid w:val="002D45B4"/>
    <w:rsid w:val="002E069E"/>
    <w:rsid w:val="002E11A3"/>
    <w:rsid w:val="002E1318"/>
    <w:rsid w:val="002E180B"/>
    <w:rsid w:val="002E18CD"/>
    <w:rsid w:val="002E2089"/>
    <w:rsid w:val="002E31BA"/>
    <w:rsid w:val="002E3954"/>
    <w:rsid w:val="002E515A"/>
    <w:rsid w:val="002E5272"/>
    <w:rsid w:val="002E5474"/>
    <w:rsid w:val="002E65E1"/>
    <w:rsid w:val="002E76B7"/>
    <w:rsid w:val="002F03B2"/>
    <w:rsid w:val="002F243A"/>
    <w:rsid w:val="002F29CD"/>
    <w:rsid w:val="002F2FA7"/>
    <w:rsid w:val="002F4624"/>
    <w:rsid w:val="002F4775"/>
    <w:rsid w:val="002F5F61"/>
    <w:rsid w:val="002F6486"/>
    <w:rsid w:val="002F7556"/>
    <w:rsid w:val="002F7B72"/>
    <w:rsid w:val="0030017D"/>
    <w:rsid w:val="00300942"/>
    <w:rsid w:val="00301893"/>
    <w:rsid w:val="00302749"/>
    <w:rsid w:val="003027EF"/>
    <w:rsid w:val="0030394E"/>
    <w:rsid w:val="0030586C"/>
    <w:rsid w:val="003073B4"/>
    <w:rsid w:val="003102DA"/>
    <w:rsid w:val="003107F9"/>
    <w:rsid w:val="00310B88"/>
    <w:rsid w:val="0031149B"/>
    <w:rsid w:val="0031178F"/>
    <w:rsid w:val="0031351C"/>
    <w:rsid w:val="00313795"/>
    <w:rsid w:val="0031484D"/>
    <w:rsid w:val="0031511D"/>
    <w:rsid w:val="0031516B"/>
    <w:rsid w:val="003159C1"/>
    <w:rsid w:val="0031688C"/>
    <w:rsid w:val="00316D7D"/>
    <w:rsid w:val="00317031"/>
    <w:rsid w:val="0032335E"/>
    <w:rsid w:val="00323C0D"/>
    <w:rsid w:val="00325E89"/>
    <w:rsid w:val="00326372"/>
    <w:rsid w:val="0032704B"/>
    <w:rsid w:val="00327655"/>
    <w:rsid w:val="00330DA8"/>
    <w:rsid w:val="00331BE1"/>
    <w:rsid w:val="00331F33"/>
    <w:rsid w:val="003327AC"/>
    <w:rsid w:val="003342A4"/>
    <w:rsid w:val="00334C24"/>
    <w:rsid w:val="00334FD5"/>
    <w:rsid w:val="00335D85"/>
    <w:rsid w:val="003361BD"/>
    <w:rsid w:val="00336CED"/>
    <w:rsid w:val="00340053"/>
    <w:rsid w:val="00341696"/>
    <w:rsid w:val="003418F2"/>
    <w:rsid w:val="00341A07"/>
    <w:rsid w:val="00341A68"/>
    <w:rsid w:val="00342366"/>
    <w:rsid w:val="003443E3"/>
    <w:rsid w:val="0034473F"/>
    <w:rsid w:val="00344D66"/>
    <w:rsid w:val="00345630"/>
    <w:rsid w:val="00345E6E"/>
    <w:rsid w:val="003464D3"/>
    <w:rsid w:val="00347F0A"/>
    <w:rsid w:val="00350441"/>
    <w:rsid w:val="003505E4"/>
    <w:rsid w:val="003505F3"/>
    <w:rsid w:val="00350ECA"/>
    <w:rsid w:val="00351765"/>
    <w:rsid w:val="0035317F"/>
    <w:rsid w:val="00353B5C"/>
    <w:rsid w:val="00355306"/>
    <w:rsid w:val="0035571F"/>
    <w:rsid w:val="00355755"/>
    <w:rsid w:val="00357B40"/>
    <w:rsid w:val="00357BCF"/>
    <w:rsid w:val="003602FA"/>
    <w:rsid w:val="00360BEA"/>
    <w:rsid w:val="00364C0F"/>
    <w:rsid w:val="00365D2F"/>
    <w:rsid w:val="00367CAB"/>
    <w:rsid w:val="00373945"/>
    <w:rsid w:val="00376E7C"/>
    <w:rsid w:val="00377473"/>
    <w:rsid w:val="00377FBF"/>
    <w:rsid w:val="0038041D"/>
    <w:rsid w:val="0038094D"/>
    <w:rsid w:val="0038108B"/>
    <w:rsid w:val="00381491"/>
    <w:rsid w:val="003814D5"/>
    <w:rsid w:val="00382951"/>
    <w:rsid w:val="00382B24"/>
    <w:rsid w:val="00383050"/>
    <w:rsid w:val="003835D5"/>
    <w:rsid w:val="003838D4"/>
    <w:rsid w:val="00383F71"/>
    <w:rsid w:val="003851AB"/>
    <w:rsid w:val="00385358"/>
    <w:rsid w:val="00385FA6"/>
    <w:rsid w:val="003862F8"/>
    <w:rsid w:val="0038648E"/>
    <w:rsid w:val="00386BBD"/>
    <w:rsid w:val="0039031D"/>
    <w:rsid w:val="003903F1"/>
    <w:rsid w:val="00391935"/>
    <w:rsid w:val="00391A8A"/>
    <w:rsid w:val="00391EFA"/>
    <w:rsid w:val="00392FEB"/>
    <w:rsid w:val="00393965"/>
    <w:rsid w:val="00393AF7"/>
    <w:rsid w:val="00394292"/>
    <w:rsid w:val="003952AD"/>
    <w:rsid w:val="00395850"/>
    <w:rsid w:val="00395B49"/>
    <w:rsid w:val="0039639A"/>
    <w:rsid w:val="0039660C"/>
    <w:rsid w:val="003978F2"/>
    <w:rsid w:val="00397AA8"/>
    <w:rsid w:val="00397BC1"/>
    <w:rsid w:val="003A212B"/>
    <w:rsid w:val="003A2A4B"/>
    <w:rsid w:val="003A3164"/>
    <w:rsid w:val="003A32A5"/>
    <w:rsid w:val="003A39FD"/>
    <w:rsid w:val="003A41C9"/>
    <w:rsid w:val="003A573B"/>
    <w:rsid w:val="003A5A19"/>
    <w:rsid w:val="003A5D45"/>
    <w:rsid w:val="003A6205"/>
    <w:rsid w:val="003A75EA"/>
    <w:rsid w:val="003B041C"/>
    <w:rsid w:val="003B09FD"/>
    <w:rsid w:val="003B1118"/>
    <w:rsid w:val="003B1401"/>
    <w:rsid w:val="003B23DE"/>
    <w:rsid w:val="003B3E0A"/>
    <w:rsid w:val="003B4287"/>
    <w:rsid w:val="003B4859"/>
    <w:rsid w:val="003B4BCB"/>
    <w:rsid w:val="003B51D5"/>
    <w:rsid w:val="003B5E69"/>
    <w:rsid w:val="003C07D9"/>
    <w:rsid w:val="003C1368"/>
    <w:rsid w:val="003C15E9"/>
    <w:rsid w:val="003C1F5F"/>
    <w:rsid w:val="003C2C11"/>
    <w:rsid w:val="003C2F97"/>
    <w:rsid w:val="003C38B7"/>
    <w:rsid w:val="003C3F15"/>
    <w:rsid w:val="003C3F6C"/>
    <w:rsid w:val="003C6EBD"/>
    <w:rsid w:val="003C714F"/>
    <w:rsid w:val="003C7A4D"/>
    <w:rsid w:val="003D0BCD"/>
    <w:rsid w:val="003D0DA8"/>
    <w:rsid w:val="003D1057"/>
    <w:rsid w:val="003D1DFA"/>
    <w:rsid w:val="003D2351"/>
    <w:rsid w:val="003D3616"/>
    <w:rsid w:val="003D361C"/>
    <w:rsid w:val="003D3B04"/>
    <w:rsid w:val="003D4359"/>
    <w:rsid w:val="003D4649"/>
    <w:rsid w:val="003D58E5"/>
    <w:rsid w:val="003D6133"/>
    <w:rsid w:val="003D68C3"/>
    <w:rsid w:val="003D70F2"/>
    <w:rsid w:val="003D7FC2"/>
    <w:rsid w:val="003E006E"/>
    <w:rsid w:val="003E17C5"/>
    <w:rsid w:val="003E3DCF"/>
    <w:rsid w:val="003E460A"/>
    <w:rsid w:val="003E5554"/>
    <w:rsid w:val="003E6E1B"/>
    <w:rsid w:val="003E7A4C"/>
    <w:rsid w:val="003E7C67"/>
    <w:rsid w:val="003F0C51"/>
    <w:rsid w:val="003F2532"/>
    <w:rsid w:val="003F2DB8"/>
    <w:rsid w:val="003F3DE1"/>
    <w:rsid w:val="003F4C06"/>
    <w:rsid w:val="003F501E"/>
    <w:rsid w:val="003F5480"/>
    <w:rsid w:val="003F5A7A"/>
    <w:rsid w:val="003F7ABA"/>
    <w:rsid w:val="003F7AC4"/>
    <w:rsid w:val="003F7D3C"/>
    <w:rsid w:val="004004E2"/>
    <w:rsid w:val="004013BC"/>
    <w:rsid w:val="004016CF"/>
    <w:rsid w:val="004016DE"/>
    <w:rsid w:val="00402E89"/>
    <w:rsid w:val="00403CD3"/>
    <w:rsid w:val="00403D43"/>
    <w:rsid w:val="0040439B"/>
    <w:rsid w:val="00404B84"/>
    <w:rsid w:val="00404E6A"/>
    <w:rsid w:val="00405114"/>
    <w:rsid w:val="00405795"/>
    <w:rsid w:val="00406388"/>
    <w:rsid w:val="00407001"/>
    <w:rsid w:val="00411928"/>
    <w:rsid w:val="00412C1B"/>
    <w:rsid w:val="00412F1F"/>
    <w:rsid w:val="0041378D"/>
    <w:rsid w:val="00413D47"/>
    <w:rsid w:val="00414421"/>
    <w:rsid w:val="0041794C"/>
    <w:rsid w:val="00417BE1"/>
    <w:rsid w:val="0042043F"/>
    <w:rsid w:val="00422889"/>
    <w:rsid w:val="004239AA"/>
    <w:rsid w:val="004242DB"/>
    <w:rsid w:val="00424BF0"/>
    <w:rsid w:val="00424E5F"/>
    <w:rsid w:val="004257A1"/>
    <w:rsid w:val="00425852"/>
    <w:rsid w:val="00425982"/>
    <w:rsid w:val="004261E3"/>
    <w:rsid w:val="004279E6"/>
    <w:rsid w:val="00430CA9"/>
    <w:rsid w:val="00430ED4"/>
    <w:rsid w:val="00431387"/>
    <w:rsid w:val="0043178E"/>
    <w:rsid w:val="00431A6A"/>
    <w:rsid w:val="00434672"/>
    <w:rsid w:val="00435454"/>
    <w:rsid w:val="00440607"/>
    <w:rsid w:val="004407F1"/>
    <w:rsid w:val="00442B51"/>
    <w:rsid w:val="00442DB2"/>
    <w:rsid w:val="00443528"/>
    <w:rsid w:val="004437F0"/>
    <w:rsid w:val="0044424F"/>
    <w:rsid w:val="00444488"/>
    <w:rsid w:val="00445573"/>
    <w:rsid w:val="00445689"/>
    <w:rsid w:val="00445707"/>
    <w:rsid w:val="00445F4F"/>
    <w:rsid w:val="00450038"/>
    <w:rsid w:val="00450137"/>
    <w:rsid w:val="0045015E"/>
    <w:rsid w:val="0045124D"/>
    <w:rsid w:val="00451E7C"/>
    <w:rsid w:val="00452D9E"/>
    <w:rsid w:val="0045374C"/>
    <w:rsid w:val="004538E4"/>
    <w:rsid w:val="00453FFB"/>
    <w:rsid w:val="0045413F"/>
    <w:rsid w:val="004546A9"/>
    <w:rsid w:val="004555D0"/>
    <w:rsid w:val="004563E5"/>
    <w:rsid w:val="004572EF"/>
    <w:rsid w:val="00457FBE"/>
    <w:rsid w:val="00457FE9"/>
    <w:rsid w:val="004607EE"/>
    <w:rsid w:val="0046153C"/>
    <w:rsid w:val="00461BBA"/>
    <w:rsid w:val="004633B3"/>
    <w:rsid w:val="00463670"/>
    <w:rsid w:val="00464648"/>
    <w:rsid w:val="004647E2"/>
    <w:rsid w:val="004657F7"/>
    <w:rsid w:val="004662CB"/>
    <w:rsid w:val="004676AA"/>
    <w:rsid w:val="00470CA5"/>
    <w:rsid w:val="004714F8"/>
    <w:rsid w:val="00472C3D"/>
    <w:rsid w:val="00473AB3"/>
    <w:rsid w:val="00473C24"/>
    <w:rsid w:val="004742E2"/>
    <w:rsid w:val="00474561"/>
    <w:rsid w:val="00474DF1"/>
    <w:rsid w:val="00474EB8"/>
    <w:rsid w:val="00475B3A"/>
    <w:rsid w:val="004765B3"/>
    <w:rsid w:val="00476BDF"/>
    <w:rsid w:val="00477845"/>
    <w:rsid w:val="004801EF"/>
    <w:rsid w:val="00480503"/>
    <w:rsid w:val="00481A71"/>
    <w:rsid w:val="004826F4"/>
    <w:rsid w:val="00483021"/>
    <w:rsid w:val="004834A3"/>
    <w:rsid w:val="004834DD"/>
    <w:rsid w:val="0048492C"/>
    <w:rsid w:val="00485506"/>
    <w:rsid w:val="00485559"/>
    <w:rsid w:val="004907DD"/>
    <w:rsid w:val="00491204"/>
    <w:rsid w:val="00491654"/>
    <w:rsid w:val="00491787"/>
    <w:rsid w:val="00491A7A"/>
    <w:rsid w:val="004928E1"/>
    <w:rsid w:val="00492AE8"/>
    <w:rsid w:val="00492BC2"/>
    <w:rsid w:val="00493211"/>
    <w:rsid w:val="004938E1"/>
    <w:rsid w:val="0049597E"/>
    <w:rsid w:val="00496DCD"/>
    <w:rsid w:val="004A127D"/>
    <w:rsid w:val="004A1CE5"/>
    <w:rsid w:val="004A2EFF"/>
    <w:rsid w:val="004A3A7A"/>
    <w:rsid w:val="004A4922"/>
    <w:rsid w:val="004A5107"/>
    <w:rsid w:val="004B050A"/>
    <w:rsid w:val="004B0A27"/>
    <w:rsid w:val="004B18D6"/>
    <w:rsid w:val="004B2454"/>
    <w:rsid w:val="004B3580"/>
    <w:rsid w:val="004B35F5"/>
    <w:rsid w:val="004B46EA"/>
    <w:rsid w:val="004B5012"/>
    <w:rsid w:val="004B506D"/>
    <w:rsid w:val="004B50AF"/>
    <w:rsid w:val="004B56D1"/>
    <w:rsid w:val="004B5C87"/>
    <w:rsid w:val="004B6067"/>
    <w:rsid w:val="004B6DFE"/>
    <w:rsid w:val="004B78DE"/>
    <w:rsid w:val="004B7F4F"/>
    <w:rsid w:val="004C0323"/>
    <w:rsid w:val="004C19D1"/>
    <w:rsid w:val="004C1B6D"/>
    <w:rsid w:val="004C1FFC"/>
    <w:rsid w:val="004C2365"/>
    <w:rsid w:val="004C50EE"/>
    <w:rsid w:val="004C54D7"/>
    <w:rsid w:val="004C57EC"/>
    <w:rsid w:val="004C5BA9"/>
    <w:rsid w:val="004C5DDA"/>
    <w:rsid w:val="004C7808"/>
    <w:rsid w:val="004D19FD"/>
    <w:rsid w:val="004D67FC"/>
    <w:rsid w:val="004D7027"/>
    <w:rsid w:val="004D71EF"/>
    <w:rsid w:val="004E04E1"/>
    <w:rsid w:val="004E126C"/>
    <w:rsid w:val="004E21FF"/>
    <w:rsid w:val="004E31C0"/>
    <w:rsid w:val="004E3CAD"/>
    <w:rsid w:val="004E7EA7"/>
    <w:rsid w:val="004F02C1"/>
    <w:rsid w:val="004F0464"/>
    <w:rsid w:val="004F05C7"/>
    <w:rsid w:val="004F1550"/>
    <w:rsid w:val="004F1706"/>
    <w:rsid w:val="004F17F2"/>
    <w:rsid w:val="004F1AF1"/>
    <w:rsid w:val="004F3478"/>
    <w:rsid w:val="004F4704"/>
    <w:rsid w:val="004F4BC6"/>
    <w:rsid w:val="004F6812"/>
    <w:rsid w:val="005001AD"/>
    <w:rsid w:val="0050056A"/>
    <w:rsid w:val="00500FF2"/>
    <w:rsid w:val="0050217C"/>
    <w:rsid w:val="0050390C"/>
    <w:rsid w:val="005050CF"/>
    <w:rsid w:val="005056FD"/>
    <w:rsid w:val="00505A9E"/>
    <w:rsid w:val="00505B80"/>
    <w:rsid w:val="00505F2D"/>
    <w:rsid w:val="00506A6D"/>
    <w:rsid w:val="00511F5B"/>
    <w:rsid w:val="0051236D"/>
    <w:rsid w:val="00513149"/>
    <w:rsid w:val="00513676"/>
    <w:rsid w:val="0051385E"/>
    <w:rsid w:val="00513DD1"/>
    <w:rsid w:val="00514617"/>
    <w:rsid w:val="00514CBE"/>
    <w:rsid w:val="00516732"/>
    <w:rsid w:val="0051705B"/>
    <w:rsid w:val="00521F5B"/>
    <w:rsid w:val="00522159"/>
    <w:rsid w:val="00522472"/>
    <w:rsid w:val="00522A73"/>
    <w:rsid w:val="00524395"/>
    <w:rsid w:val="0052493E"/>
    <w:rsid w:val="00525944"/>
    <w:rsid w:val="00526FF2"/>
    <w:rsid w:val="00527408"/>
    <w:rsid w:val="00527F41"/>
    <w:rsid w:val="00530155"/>
    <w:rsid w:val="0053150E"/>
    <w:rsid w:val="00531640"/>
    <w:rsid w:val="00532B3C"/>
    <w:rsid w:val="00533042"/>
    <w:rsid w:val="00534A7D"/>
    <w:rsid w:val="00534E52"/>
    <w:rsid w:val="00536416"/>
    <w:rsid w:val="005367FA"/>
    <w:rsid w:val="005368BF"/>
    <w:rsid w:val="005376CC"/>
    <w:rsid w:val="00540CDA"/>
    <w:rsid w:val="00541B97"/>
    <w:rsid w:val="005425B8"/>
    <w:rsid w:val="005441DC"/>
    <w:rsid w:val="005451E4"/>
    <w:rsid w:val="00545688"/>
    <w:rsid w:val="00545DD5"/>
    <w:rsid w:val="00546281"/>
    <w:rsid w:val="005463E5"/>
    <w:rsid w:val="00546487"/>
    <w:rsid w:val="005466EF"/>
    <w:rsid w:val="005479E2"/>
    <w:rsid w:val="00550461"/>
    <w:rsid w:val="005509C5"/>
    <w:rsid w:val="00550BE8"/>
    <w:rsid w:val="00551750"/>
    <w:rsid w:val="00551963"/>
    <w:rsid w:val="005519AE"/>
    <w:rsid w:val="00551F65"/>
    <w:rsid w:val="00552917"/>
    <w:rsid w:val="00553155"/>
    <w:rsid w:val="00553319"/>
    <w:rsid w:val="005541E0"/>
    <w:rsid w:val="0055444E"/>
    <w:rsid w:val="00554451"/>
    <w:rsid w:val="005547D6"/>
    <w:rsid w:val="00554FDC"/>
    <w:rsid w:val="005556D4"/>
    <w:rsid w:val="00556CAE"/>
    <w:rsid w:val="00557A3C"/>
    <w:rsid w:val="00560623"/>
    <w:rsid w:val="00561C1A"/>
    <w:rsid w:val="0056253E"/>
    <w:rsid w:val="00562A0F"/>
    <w:rsid w:val="00563B4D"/>
    <w:rsid w:val="00565FDB"/>
    <w:rsid w:val="00567B6C"/>
    <w:rsid w:val="00570629"/>
    <w:rsid w:val="00570991"/>
    <w:rsid w:val="00571932"/>
    <w:rsid w:val="00571A14"/>
    <w:rsid w:val="00571B72"/>
    <w:rsid w:val="0057205B"/>
    <w:rsid w:val="0057222E"/>
    <w:rsid w:val="005726A5"/>
    <w:rsid w:val="005739BB"/>
    <w:rsid w:val="0057478A"/>
    <w:rsid w:val="00574C90"/>
    <w:rsid w:val="00575AA8"/>
    <w:rsid w:val="005761CD"/>
    <w:rsid w:val="00577076"/>
    <w:rsid w:val="00580BFC"/>
    <w:rsid w:val="005839A1"/>
    <w:rsid w:val="00585264"/>
    <w:rsid w:val="005859FC"/>
    <w:rsid w:val="00585D91"/>
    <w:rsid w:val="00585F71"/>
    <w:rsid w:val="005864EC"/>
    <w:rsid w:val="00586A03"/>
    <w:rsid w:val="00586FDB"/>
    <w:rsid w:val="005876EE"/>
    <w:rsid w:val="00590053"/>
    <w:rsid w:val="00590895"/>
    <w:rsid w:val="0059090A"/>
    <w:rsid w:val="00590954"/>
    <w:rsid w:val="00591166"/>
    <w:rsid w:val="0059132F"/>
    <w:rsid w:val="00591446"/>
    <w:rsid w:val="00592119"/>
    <w:rsid w:val="00592125"/>
    <w:rsid w:val="00592CF4"/>
    <w:rsid w:val="00593175"/>
    <w:rsid w:val="00594266"/>
    <w:rsid w:val="00594471"/>
    <w:rsid w:val="00594B23"/>
    <w:rsid w:val="00594E5A"/>
    <w:rsid w:val="005966C8"/>
    <w:rsid w:val="0059684F"/>
    <w:rsid w:val="00596DF0"/>
    <w:rsid w:val="005971D7"/>
    <w:rsid w:val="005973A5"/>
    <w:rsid w:val="005976BC"/>
    <w:rsid w:val="00597732"/>
    <w:rsid w:val="005979C2"/>
    <w:rsid w:val="005A04D3"/>
    <w:rsid w:val="005A199B"/>
    <w:rsid w:val="005A2680"/>
    <w:rsid w:val="005A2A73"/>
    <w:rsid w:val="005A3388"/>
    <w:rsid w:val="005A3F80"/>
    <w:rsid w:val="005A41BF"/>
    <w:rsid w:val="005A4404"/>
    <w:rsid w:val="005A44F7"/>
    <w:rsid w:val="005A4854"/>
    <w:rsid w:val="005B0957"/>
    <w:rsid w:val="005B1609"/>
    <w:rsid w:val="005B1DA8"/>
    <w:rsid w:val="005B30B6"/>
    <w:rsid w:val="005B3C65"/>
    <w:rsid w:val="005B46B3"/>
    <w:rsid w:val="005B4EF5"/>
    <w:rsid w:val="005B506F"/>
    <w:rsid w:val="005B675D"/>
    <w:rsid w:val="005C0CC8"/>
    <w:rsid w:val="005C13CF"/>
    <w:rsid w:val="005C1882"/>
    <w:rsid w:val="005C1BBF"/>
    <w:rsid w:val="005C1CDD"/>
    <w:rsid w:val="005C24D1"/>
    <w:rsid w:val="005C2D24"/>
    <w:rsid w:val="005C46BE"/>
    <w:rsid w:val="005C5550"/>
    <w:rsid w:val="005C5794"/>
    <w:rsid w:val="005C616F"/>
    <w:rsid w:val="005C754E"/>
    <w:rsid w:val="005C77AE"/>
    <w:rsid w:val="005D19A5"/>
    <w:rsid w:val="005D1DBD"/>
    <w:rsid w:val="005D3579"/>
    <w:rsid w:val="005D3BDA"/>
    <w:rsid w:val="005D4DF2"/>
    <w:rsid w:val="005D5985"/>
    <w:rsid w:val="005D6A4D"/>
    <w:rsid w:val="005E0F8D"/>
    <w:rsid w:val="005E443A"/>
    <w:rsid w:val="005E5A0F"/>
    <w:rsid w:val="005E6023"/>
    <w:rsid w:val="005E7261"/>
    <w:rsid w:val="005F0265"/>
    <w:rsid w:val="005F1D5E"/>
    <w:rsid w:val="005F2C71"/>
    <w:rsid w:val="005F335A"/>
    <w:rsid w:val="005F38E5"/>
    <w:rsid w:val="005F3BE8"/>
    <w:rsid w:val="005F43CD"/>
    <w:rsid w:val="005F5545"/>
    <w:rsid w:val="005F58B6"/>
    <w:rsid w:val="005F6444"/>
    <w:rsid w:val="005F6841"/>
    <w:rsid w:val="005F703D"/>
    <w:rsid w:val="005F7D9D"/>
    <w:rsid w:val="00600B0C"/>
    <w:rsid w:val="00600FEB"/>
    <w:rsid w:val="00602A33"/>
    <w:rsid w:val="006039C1"/>
    <w:rsid w:val="006045EE"/>
    <w:rsid w:val="00604C37"/>
    <w:rsid w:val="00605489"/>
    <w:rsid w:val="00605E0D"/>
    <w:rsid w:val="00607829"/>
    <w:rsid w:val="0061043E"/>
    <w:rsid w:val="00611537"/>
    <w:rsid w:val="006115A2"/>
    <w:rsid w:val="00614118"/>
    <w:rsid w:val="00614181"/>
    <w:rsid w:val="00615175"/>
    <w:rsid w:val="0061646B"/>
    <w:rsid w:val="00616E62"/>
    <w:rsid w:val="00620267"/>
    <w:rsid w:val="0062041C"/>
    <w:rsid w:val="00620FBB"/>
    <w:rsid w:val="00622094"/>
    <w:rsid w:val="00622D10"/>
    <w:rsid w:val="00622E69"/>
    <w:rsid w:val="006248AF"/>
    <w:rsid w:val="00625089"/>
    <w:rsid w:val="0062534B"/>
    <w:rsid w:val="0062782D"/>
    <w:rsid w:val="00627B31"/>
    <w:rsid w:val="0063040A"/>
    <w:rsid w:val="00630BE7"/>
    <w:rsid w:val="00630D30"/>
    <w:rsid w:val="00631392"/>
    <w:rsid w:val="006316F2"/>
    <w:rsid w:val="006317CF"/>
    <w:rsid w:val="006320FF"/>
    <w:rsid w:val="006330EB"/>
    <w:rsid w:val="0063348F"/>
    <w:rsid w:val="00636236"/>
    <w:rsid w:val="0063754C"/>
    <w:rsid w:val="00640221"/>
    <w:rsid w:val="006403D2"/>
    <w:rsid w:val="00642EFF"/>
    <w:rsid w:val="0064337F"/>
    <w:rsid w:val="0064452B"/>
    <w:rsid w:val="00644A4E"/>
    <w:rsid w:val="0064563C"/>
    <w:rsid w:val="006458AF"/>
    <w:rsid w:val="006465E5"/>
    <w:rsid w:val="00646A29"/>
    <w:rsid w:val="0064706E"/>
    <w:rsid w:val="0064748A"/>
    <w:rsid w:val="00650DAC"/>
    <w:rsid w:val="00651349"/>
    <w:rsid w:val="00652075"/>
    <w:rsid w:val="006528AF"/>
    <w:rsid w:val="00652BDB"/>
    <w:rsid w:val="00652F0F"/>
    <w:rsid w:val="00654902"/>
    <w:rsid w:val="0065501D"/>
    <w:rsid w:val="00655D21"/>
    <w:rsid w:val="00655E4D"/>
    <w:rsid w:val="00656261"/>
    <w:rsid w:val="00656D18"/>
    <w:rsid w:val="006570D7"/>
    <w:rsid w:val="0065789B"/>
    <w:rsid w:val="00657F1C"/>
    <w:rsid w:val="006600EE"/>
    <w:rsid w:val="006609B7"/>
    <w:rsid w:val="00660B0F"/>
    <w:rsid w:val="00661711"/>
    <w:rsid w:val="00662B82"/>
    <w:rsid w:val="0066413B"/>
    <w:rsid w:val="00664D51"/>
    <w:rsid w:val="00665DE3"/>
    <w:rsid w:val="00666DED"/>
    <w:rsid w:val="00667BE5"/>
    <w:rsid w:val="00672A2A"/>
    <w:rsid w:val="00672C42"/>
    <w:rsid w:val="00674BBA"/>
    <w:rsid w:val="00675EF9"/>
    <w:rsid w:val="006769A8"/>
    <w:rsid w:val="00676A22"/>
    <w:rsid w:val="0068052A"/>
    <w:rsid w:val="006806DA"/>
    <w:rsid w:val="00680BBE"/>
    <w:rsid w:val="0068133A"/>
    <w:rsid w:val="00683597"/>
    <w:rsid w:val="006837AB"/>
    <w:rsid w:val="00683ACB"/>
    <w:rsid w:val="00684DFC"/>
    <w:rsid w:val="00686437"/>
    <w:rsid w:val="00686636"/>
    <w:rsid w:val="00687B48"/>
    <w:rsid w:val="00687CC3"/>
    <w:rsid w:val="00691F2E"/>
    <w:rsid w:val="0069234B"/>
    <w:rsid w:val="0069252D"/>
    <w:rsid w:val="00692BFC"/>
    <w:rsid w:val="00693221"/>
    <w:rsid w:val="00693321"/>
    <w:rsid w:val="00694204"/>
    <w:rsid w:val="00694974"/>
    <w:rsid w:val="00694F1C"/>
    <w:rsid w:val="00695C92"/>
    <w:rsid w:val="00696773"/>
    <w:rsid w:val="00696EEC"/>
    <w:rsid w:val="00697679"/>
    <w:rsid w:val="0069796B"/>
    <w:rsid w:val="006A05E1"/>
    <w:rsid w:val="006A2A5E"/>
    <w:rsid w:val="006A2B53"/>
    <w:rsid w:val="006A2C10"/>
    <w:rsid w:val="006A2EEA"/>
    <w:rsid w:val="006A3379"/>
    <w:rsid w:val="006A4629"/>
    <w:rsid w:val="006A4A4A"/>
    <w:rsid w:val="006A4B6A"/>
    <w:rsid w:val="006A5792"/>
    <w:rsid w:val="006A778D"/>
    <w:rsid w:val="006B1540"/>
    <w:rsid w:val="006B2060"/>
    <w:rsid w:val="006B22A0"/>
    <w:rsid w:val="006C011D"/>
    <w:rsid w:val="006C2411"/>
    <w:rsid w:val="006C42DB"/>
    <w:rsid w:val="006C5CF4"/>
    <w:rsid w:val="006C66B8"/>
    <w:rsid w:val="006C750D"/>
    <w:rsid w:val="006C754C"/>
    <w:rsid w:val="006C75F7"/>
    <w:rsid w:val="006C7E6E"/>
    <w:rsid w:val="006C7F90"/>
    <w:rsid w:val="006D030B"/>
    <w:rsid w:val="006D085A"/>
    <w:rsid w:val="006D1BEE"/>
    <w:rsid w:val="006D20C6"/>
    <w:rsid w:val="006D3BF0"/>
    <w:rsid w:val="006D3BFE"/>
    <w:rsid w:val="006D4407"/>
    <w:rsid w:val="006D4515"/>
    <w:rsid w:val="006D5235"/>
    <w:rsid w:val="006D6A82"/>
    <w:rsid w:val="006E02C9"/>
    <w:rsid w:val="006E02FD"/>
    <w:rsid w:val="006E0C4A"/>
    <w:rsid w:val="006E0C77"/>
    <w:rsid w:val="006E1B99"/>
    <w:rsid w:val="006E2896"/>
    <w:rsid w:val="006E3826"/>
    <w:rsid w:val="006E4031"/>
    <w:rsid w:val="006E54B8"/>
    <w:rsid w:val="006E6807"/>
    <w:rsid w:val="006E6D52"/>
    <w:rsid w:val="006E6D64"/>
    <w:rsid w:val="006F0E40"/>
    <w:rsid w:val="006F1EFF"/>
    <w:rsid w:val="006F2370"/>
    <w:rsid w:val="006F25AE"/>
    <w:rsid w:val="006F2989"/>
    <w:rsid w:val="006F29B0"/>
    <w:rsid w:val="006F2F76"/>
    <w:rsid w:val="006F4282"/>
    <w:rsid w:val="006F5274"/>
    <w:rsid w:val="006F539E"/>
    <w:rsid w:val="006F6995"/>
    <w:rsid w:val="006F6D3C"/>
    <w:rsid w:val="006F72E9"/>
    <w:rsid w:val="007008F9"/>
    <w:rsid w:val="0070167A"/>
    <w:rsid w:val="00701FB5"/>
    <w:rsid w:val="0070364D"/>
    <w:rsid w:val="00703E5B"/>
    <w:rsid w:val="00704172"/>
    <w:rsid w:val="00704A0C"/>
    <w:rsid w:val="00707339"/>
    <w:rsid w:val="00707596"/>
    <w:rsid w:val="00710A2B"/>
    <w:rsid w:val="00710F9F"/>
    <w:rsid w:val="00711DE5"/>
    <w:rsid w:val="00712873"/>
    <w:rsid w:val="00713025"/>
    <w:rsid w:val="00713197"/>
    <w:rsid w:val="007136A0"/>
    <w:rsid w:val="0071382C"/>
    <w:rsid w:val="00714419"/>
    <w:rsid w:val="00714589"/>
    <w:rsid w:val="00714A3C"/>
    <w:rsid w:val="00715464"/>
    <w:rsid w:val="00717137"/>
    <w:rsid w:val="0071729D"/>
    <w:rsid w:val="00717B7D"/>
    <w:rsid w:val="00717E5A"/>
    <w:rsid w:val="00720240"/>
    <w:rsid w:val="00720449"/>
    <w:rsid w:val="0072076F"/>
    <w:rsid w:val="00720859"/>
    <w:rsid w:val="00722589"/>
    <w:rsid w:val="0072272A"/>
    <w:rsid w:val="0072272E"/>
    <w:rsid w:val="00723519"/>
    <w:rsid w:val="00724118"/>
    <w:rsid w:val="0072421E"/>
    <w:rsid w:val="007254B3"/>
    <w:rsid w:val="00725FC7"/>
    <w:rsid w:val="007274BD"/>
    <w:rsid w:val="00727802"/>
    <w:rsid w:val="0072790E"/>
    <w:rsid w:val="0073183D"/>
    <w:rsid w:val="00732AA1"/>
    <w:rsid w:val="007333EB"/>
    <w:rsid w:val="00733B22"/>
    <w:rsid w:val="00733D37"/>
    <w:rsid w:val="00735894"/>
    <w:rsid w:val="00735D6D"/>
    <w:rsid w:val="00736D38"/>
    <w:rsid w:val="00737523"/>
    <w:rsid w:val="00737631"/>
    <w:rsid w:val="00741974"/>
    <w:rsid w:val="00741D46"/>
    <w:rsid w:val="00742D5F"/>
    <w:rsid w:val="00746328"/>
    <w:rsid w:val="00746A58"/>
    <w:rsid w:val="00747E5C"/>
    <w:rsid w:val="00747EA6"/>
    <w:rsid w:val="00747F67"/>
    <w:rsid w:val="00750442"/>
    <w:rsid w:val="00750507"/>
    <w:rsid w:val="00752596"/>
    <w:rsid w:val="00752999"/>
    <w:rsid w:val="00753E81"/>
    <w:rsid w:val="0075467D"/>
    <w:rsid w:val="00760A43"/>
    <w:rsid w:val="00761349"/>
    <w:rsid w:val="00761654"/>
    <w:rsid w:val="007620D7"/>
    <w:rsid w:val="007624BE"/>
    <w:rsid w:val="00762568"/>
    <w:rsid w:val="00763746"/>
    <w:rsid w:val="00764BCA"/>
    <w:rsid w:val="00764BFD"/>
    <w:rsid w:val="007664E1"/>
    <w:rsid w:val="00767B50"/>
    <w:rsid w:val="00772EC9"/>
    <w:rsid w:val="00773437"/>
    <w:rsid w:val="007738F6"/>
    <w:rsid w:val="00774C9E"/>
    <w:rsid w:val="00775E79"/>
    <w:rsid w:val="0077631B"/>
    <w:rsid w:val="00776C4C"/>
    <w:rsid w:val="0077744E"/>
    <w:rsid w:val="00781120"/>
    <w:rsid w:val="007813A9"/>
    <w:rsid w:val="00781674"/>
    <w:rsid w:val="0078172E"/>
    <w:rsid w:val="0078252B"/>
    <w:rsid w:val="007835DF"/>
    <w:rsid w:val="00783965"/>
    <w:rsid w:val="00787C17"/>
    <w:rsid w:val="00787D48"/>
    <w:rsid w:val="00790829"/>
    <w:rsid w:val="00790C06"/>
    <w:rsid w:val="00793D24"/>
    <w:rsid w:val="00797D46"/>
    <w:rsid w:val="007A0DD2"/>
    <w:rsid w:val="007A1298"/>
    <w:rsid w:val="007A1EFD"/>
    <w:rsid w:val="007A4468"/>
    <w:rsid w:val="007A4C3D"/>
    <w:rsid w:val="007A4CB0"/>
    <w:rsid w:val="007A6456"/>
    <w:rsid w:val="007A6473"/>
    <w:rsid w:val="007A6E9C"/>
    <w:rsid w:val="007B1335"/>
    <w:rsid w:val="007B2A19"/>
    <w:rsid w:val="007B3231"/>
    <w:rsid w:val="007B4834"/>
    <w:rsid w:val="007B5269"/>
    <w:rsid w:val="007B5901"/>
    <w:rsid w:val="007B6591"/>
    <w:rsid w:val="007C04BC"/>
    <w:rsid w:val="007C130F"/>
    <w:rsid w:val="007C2353"/>
    <w:rsid w:val="007C2666"/>
    <w:rsid w:val="007C36E2"/>
    <w:rsid w:val="007C44A7"/>
    <w:rsid w:val="007C465B"/>
    <w:rsid w:val="007C4701"/>
    <w:rsid w:val="007C48F1"/>
    <w:rsid w:val="007C4A21"/>
    <w:rsid w:val="007C6B11"/>
    <w:rsid w:val="007C6F12"/>
    <w:rsid w:val="007D039F"/>
    <w:rsid w:val="007D0C9C"/>
    <w:rsid w:val="007D0D55"/>
    <w:rsid w:val="007D20D0"/>
    <w:rsid w:val="007D27E8"/>
    <w:rsid w:val="007D46D9"/>
    <w:rsid w:val="007D5A48"/>
    <w:rsid w:val="007D601E"/>
    <w:rsid w:val="007D65AC"/>
    <w:rsid w:val="007D65B3"/>
    <w:rsid w:val="007D6CD9"/>
    <w:rsid w:val="007D6F4A"/>
    <w:rsid w:val="007D7434"/>
    <w:rsid w:val="007D74A6"/>
    <w:rsid w:val="007E0F97"/>
    <w:rsid w:val="007E2722"/>
    <w:rsid w:val="007E29D0"/>
    <w:rsid w:val="007E3570"/>
    <w:rsid w:val="007E4372"/>
    <w:rsid w:val="007E4E3F"/>
    <w:rsid w:val="007E4EDA"/>
    <w:rsid w:val="007E51D1"/>
    <w:rsid w:val="007E5781"/>
    <w:rsid w:val="007E5D69"/>
    <w:rsid w:val="007E5E6B"/>
    <w:rsid w:val="007F11B8"/>
    <w:rsid w:val="007F1708"/>
    <w:rsid w:val="007F1803"/>
    <w:rsid w:val="007F1C5C"/>
    <w:rsid w:val="007F24CF"/>
    <w:rsid w:val="007F3472"/>
    <w:rsid w:val="007F3E29"/>
    <w:rsid w:val="007F40C6"/>
    <w:rsid w:val="007F4C03"/>
    <w:rsid w:val="007F5B5B"/>
    <w:rsid w:val="007F6962"/>
    <w:rsid w:val="007F7042"/>
    <w:rsid w:val="007F709B"/>
    <w:rsid w:val="00800E45"/>
    <w:rsid w:val="008041DA"/>
    <w:rsid w:val="00804678"/>
    <w:rsid w:val="00806AC4"/>
    <w:rsid w:val="00807171"/>
    <w:rsid w:val="00807919"/>
    <w:rsid w:val="008104D3"/>
    <w:rsid w:val="00810841"/>
    <w:rsid w:val="00810BA5"/>
    <w:rsid w:val="008139A7"/>
    <w:rsid w:val="00814BE1"/>
    <w:rsid w:val="008150EB"/>
    <w:rsid w:val="00815B44"/>
    <w:rsid w:val="00815DDC"/>
    <w:rsid w:val="00817444"/>
    <w:rsid w:val="00817569"/>
    <w:rsid w:val="00817CD6"/>
    <w:rsid w:val="00820422"/>
    <w:rsid w:val="00820977"/>
    <w:rsid w:val="00821C0D"/>
    <w:rsid w:val="00821CB5"/>
    <w:rsid w:val="0082323D"/>
    <w:rsid w:val="00823821"/>
    <w:rsid w:val="00823E91"/>
    <w:rsid w:val="00825344"/>
    <w:rsid w:val="00825391"/>
    <w:rsid w:val="00825A39"/>
    <w:rsid w:val="0082685E"/>
    <w:rsid w:val="00827368"/>
    <w:rsid w:val="008276DA"/>
    <w:rsid w:val="00827A20"/>
    <w:rsid w:val="00830888"/>
    <w:rsid w:val="00830C6E"/>
    <w:rsid w:val="00830D2E"/>
    <w:rsid w:val="00830DBB"/>
    <w:rsid w:val="00831679"/>
    <w:rsid w:val="0083310A"/>
    <w:rsid w:val="008339CD"/>
    <w:rsid w:val="008345CD"/>
    <w:rsid w:val="00835B67"/>
    <w:rsid w:val="00836BE7"/>
    <w:rsid w:val="0083719F"/>
    <w:rsid w:val="00840488"/>
    <w:rsid w:val="0084144A"/>
    <w:rsid w:val="00841970"/>
    <w:rsid w:val="00842247"/>
    <w:rsid w:val="00842B98"/>
    <w:rsid w:val="00842EE3"/>
    <w:rsid w:val="00843719"/>
    <w:rsid w:val="008437CD"/>
    <w:rsid w:val="008438B3"/>
    <w:rsid w:val="0084408E"/>
    <w:rsid w:val="0084441C"/>
    <w:rsid w:val="00844A8D"/>
    <w:rsid w:val="00844A9D"/>
    <w:rsid w:val="00844D21"/>
    <w:rsid w:val="00846909"/>
    <w:rsid w:val="00846BA2"/>
    <w:rsid w:val="00846E12"/>
    <w:rsid w:val="0084733A"/>
    <w:rsid w:val="008474F8"/>
    <w:rsid w:val="0084758A"/>
    <w:rsid w:val="00850153"/>
    <w:rsid w:val="00852A07"/>
    <w:rsid w:val="00852CB7"/>
    <w:rsid w:val="00853A83"/>
    <w:rsid w:val="00854E81"/>
    <w:rsid w:val="0085527E"/>
    <w:rsid w:val="00856000"/>
    <w:rsid w:val="008567D9"/>
    <w:rsid w:val="0085706B"/>
    <w:rsid w:val="008625BE"/>
    <w:rsid w:val="008631E1"/>
    <w:rsid w:val="00864572"/>
    <w:rsid w:val="00865795"/>
    <w:rsid w:val="008657A8"/>
    <w:rsid w:val="0086594F"/>
    <w:rsid w:val="00866974"/>
    <w:rsid w:val="00870CCB"/>
    <w:rsid w:val="00870E8E"/>
    <w:rsid w:val="00873EF6"/>
    <w:rsid w:val="008740B7"/>
    <w:rsid w:val="0087713A"/>
    <w:rsid w:val="008772F1"/>
    <w:rsid w:val="00881620"/>
    <w:rsid w:val="00881E7F"/>
    <w:rsid w:val="00884293"/>
    <w:rsid w:val="0088436E"/>
    <w:rsid w:val="0088446D"/>
    <w:rsid w:val="00884DCE"/>
    <w:rsid w:val="00885848"/>
    <w:rsid w:val="00885BE4"/>
    <w:rsid w:val="0088636F"/>
    <w:rsid w:val="0088691D"/>
    <w:rsid w:val="008872B3"/>
    <w:rsid w:val="008917A0"/>
    <w:rsid w:val="00891B63"/>
    <w:rsid w:val="0089237B"/>
    <w:rsid w:val="008939B8"/>
    <w:rsid w:val="008948BA"/>
    <w:rsid w:val="00895E2D"/>
    <w:rsid w:val="00895E9D"/>
    <w:rsid w:val="008965B7"/>
    <w:rsid w:val="00896A89"/>
    <w:rsid w:val="0089734B"/>
    <w:rsid w:val="008978BF"/>
    <w:rsid w:val="008A061C"/>
    <w:rsid w:val="008A0EF0"/>
    <w:rsid w:val="008A122F"/>
    <w:rsid w:val="008A193B"/>
    <w:rsid w:val="008A1D71"/>
    <w:rsid w:val="008A2E05"/>
    <w:rsid w:val="008A322D"/>
    <w:rsid w:val="008A3661"/>
    <w:rsid w:val="008A3930"/>
    <w:rsid w:val="008A3983"/>
    <w:rsid w:val="008A3A48"/>
    <w:rsid w:val="008A4D9A"/>
    <w:rsid w:val="008A521F"/>
    <w:rsid w:val="008A76FB"/>
    <w:rsid w:val="008A78B6"/>
    <w:rsid w:val="008B0507"/>
    <w:rsid w:val="008B0DDA"/>
    <w:rsid w:val="008B0F98"/>
    <w:rsid w:val="008B175E"/>
    <w:rsid w:val="008B33CD"/>
    <w:rsid w:val="008B3DFA"/>
    <w:rsid w:val="008B4A61"/>
    <w:rsid w:val="008B4AF6"/>
    <w:rsid w:val="008B7463"/>
    <w:rsid w:val="008B7E68"/>
    <w:rsid w:val="008C070B"/>
    <w:rsid w:val="008C16A7"/>
    <w:rsid w:val="008C18A6"/>
    <w:rsid w:val="008C2EE8"/>
    <w:rsid w:val="008C35AD"/>
    <w:rsid w:val="008C3F30"/>
    <w:rsid w:val="008C4B47"/>
    <w:rsid w:val="008C5FDD"/>
    <w:rsid w:val="008C6C6D"/>
    <w:rsid w:val="008C7285"/>
    <w:rsid w:val="008C7A0D"/>
    <w:rsid w:val="008D02F1"/>
    <w:rsid w:val="008D0386"/>
    <w:rsid w:val="008D099E"/>
    <w:rsid w:val="008D09E3"/>
    <w:rsid w:val="008D0CEF"/>
    <w:rsid w:val="008D1765"/>
    <w:rsid w:val="008D1C2B"/>
    <w:rsid w:val="008D3125"/>
    <w:rsid w:val="008D41B9"/>
    <w:rsid w:val="008D4C66"/>
    <w:rsid w:val="008D4FF3"/>
    <w:rsid w:val="008D72EF"/>
    <w:rsid w:val="008E0A35"/>
    <w:rsid w:val="008E119D"/>
    <w:rsid w:val="008E1EDE"/>
    <w:rsid w:val="008E3146"/>
    <w:rsid w:val="008E3F01"/>
    <w:rsid w:val="008E45C0"/>
    <w:rsid w:val="008E46E8"/>
    <w:rsid w:val="008E48A9"/>
    <w:rsid w:val="008E4E6A"/>
    <w:rsid w:val="008E6D37"/>
    <w:rsid w:val="008E6FCA"/>
    <w:rsid w:val="008E7071"/>
    <w:rsid w:val="008E78EF"/>
    <w:rsid w:val="008E79D3"/>
    <w:rsid w:val="008F12E0"/>
    <w:rsid w:val="008F1D23"/>
    <w:rsid w:val="008F240E"/>
    <w:rsid w:val="008F2569"/>
    <w:rsid w:val="008F2E99"/>
    <w:rsid w:val="008F320D"/>
    <w:rsid w:val="008F39E5"/>
    <w:rsid w:val="008F3E49"/>
    <w:rsid w:val="008F3EDF"/>
    <w:rsid w:val="008F43C6"/>
    <w:rsid w:val="008F4490"/>
    <w:rsid w:val="008F4A47"/>
    <w:rsid w:val="008F513F"/>
    <w:rsid w:val="008F5223"/>
    <w:rsid w:val="008F5730"/>
    <w:rsid w:val="008F596B"/>
    <w:rsid w:val="008F5D01"/>
    <w:rsid w:val="008F7C33"/>
    <w:rsid w:val="008F7E15"/>
    <w:rsid w:val="008F7FA3"/>
    <w:rsid w:val="00901328"/>
    <w:rsid w:val="00901DB2"/>
    <w:rsid w:val="00902142"/>
    <w:rsid w:val="009021F6"/>
    <w:rsid w:val="00903DEF"/>
    <w:rsid w:val="00904450"/>
    <w:rsid w:val="009047CE"/>
    <w:rsid w:val="00906203"/>
    <w:rsid w:val="009071A0"/>
    <w:rsid w:val="009074CE"/>
    <w:rsid w:val="009077DF"/>
    <w:rsid w:val="00910858"/>
    <w:rsid w:val="00910C3B"/>
    <w:rsid w:val="009110C0"/>
    <w:rsid w:val="00911467"/>
    <w:rsid w:val="009121DE"/>
    <w:rsid w:val="00912B6E"/>
    <w:rsid w:val="00912FD5"/>
    <w:rsid w:val="009144D6"/>
    <w:rsid w:val="00916E3F"/>
    <w:rsid w:val="00917B9C"/>
    <w:rsid w:val="0092124A"/>
    <w:rsid w:val="0092150A"/>
    <w:rsid w:val="00921C51"/>
    <w:rsid w:val="00923898"/>
    <w:rsid w:val="00924587"/>
    <w:rsid w:val="009251EE"/>
    <w:rsid w:val="0092552D"/>
    <w:rsid w:val="00925677"/>
    <w:rsid w:val="00925835"/>
    <w:rsid w:val="00926ABA"/>
    <w:rsid w:val="00930224"/>
    <w:rsid w:val="0093063D"/>
    <w:rsid w:val="00930CFA"/>
    <w:rsid w:val="00931641"/>
    <w:rsid w:val="00931E97"/>
    <w:rsid w:val="00932306"/>
    <w:rsid w:val="00933AF0"/>
    <w:rsid w:val="00933C84"/>
    <w:rsid w:val="009357FC"/>
    <w:rsid w:val="00936154"/>
    <w:rsid w:val="00936940"/>
    <w:rsid w:val="009372B9"/>
    <w:rsid w:val="00937357"/>
    <w:rsid w:val="00937875"/>
    <w:rsid w:val="00937C40"/>
    <w:rsid w:val="00937D1E"/>
    <w:rsid w:val="00937EA4"/>
    <w:rsid w:val="00942E21"/>
    <w:rsid w:val="00943504"/>
    <w:rsid w:val="00944B41"/>
    <w:rsid w:val="00945007"/>
    <w:rsid w:val="00945248"/>
    <w:rsid w:val="00947013"/>
    <w:rsid w:val="0095078A"/>
    <w:rsid w:val="0095083C"/>
    <w:rsid w:val="00951A81"/>
    <w:rsid w:val="00952873"/>
    <w:rsid w:val="00955D19"/>
    <w:rsid w:val="0096073D"/>
    <w:rsid w:val="00961897"/>
    <w:rsid w:val="00961A72"/>
    <w:rsid w:val="00962409"/>
    <w:rsid w:val="00962902"/>
    <w:rsid w:val="009635F9"/>
    <w:rsid w:val="00963D9C"/>
    <w:rsid w:val="00964FD1"/>
    <w:rsid w:val="009653E9"/>
    <w:rsid w:val="00965EE6"/>
    <w:rsid w:val="0096710F"/>
    <w:rsid w:val="009671F8"/>
    <w:rsid w:val="0096734A"/>
    <w:rsid w:val="00967BEF"/>
    <w:rsid w:val="00970089"/>
    <w:rsid w:val="00970CE0"/>
    <w:rsid w:val="00972016"/>
    <w:rsid w:val="009721D2"/>
    <w:rsid w:val="009726E2"/>
    <w:rsid w:val="0097441D"/>
    <w:rsid w:val="00975187"/>
    <w:rsid w:val="00976342"/>
    <w:rsid w:val="009769BF"/>
    <w:rsid w:val="0097749B"/>
    <w:rsid w:val="00977B4E"/>
    <w:rsid w:val="00980DE3"/>
    <w:rsid w:val="00981A01"/>
    <w:rsid w:val="00983A8F"/>
    <w:rsid w:val="00983E7E"/>
    <w:rsid w:val="00984477"/>
    <w:rsid w:val="0098568C"/>
    <w:rsid w:val="0098588E"/>
    <w:rsid w:val="00990506"/>
    <w:rsid w:val="0099161D"/>
    <w:rsid w:val="00992017"/>
    <w:rsid w:val="009921B1"/>
    <w:rsid w:val="00992A11"/>
    <w:rsid w:val="00992F71"/>
    <w:rsid w:val="009930AB"/>
    <w:rsid w:val="0099357C"/>
    <w:rsid w:val="0099412B"/>
    <w:rsid w:val="009959DE"/>
    <w:rsid w:val="0099728A"/>
    <w:rsid w:val="0099747F"/>
    <w:rsid w:val="009979A2"/>
    <w:rsid w:val="009A078E"/>
    <w:rsid w:val="009A0D6A"/>
    <w:rsid w:val="009A21C9"/>
    <w:rsid w:val="009A2405"/>
    <w:rsid w:val="009A2460"/>
    <w:rsid w:val="009A25F2"/>
    <w:rsid w:val="009A2921"/>
    <w:rsid w:val="009A2DF5"/>
    <w:rsid w:val="009A31C7"/>
    <w:rsid w:val="009A4407"/>
    <w:rsid w:val="009A4D9E"/>
    <w:rsid w:val="009A564A"/>
    <w:rsid w:val="009A5849"/>
    <w:rsid w:val="009A60AC"/>
    <w:rsid w:val="009A6666"/>
    <w:rsid w:val="009A6C65"/>
    <w:rsid w:val="009B1198"/>
    <w:rsid w:val="009B1B74"/>
    <w:rsid w:val="009B24EB"/>
    <w:rsid w:val="009B2A2C"/>
    <w:rsid w:val="009B2B38"/>
    <w:rsid w:val="009B2FB9"/>
    <w:rsid w:val="009B3A50"/>
    <w:rsid w:val="009B6014"/>
    <w:rsid w:val="009B64D5"/>
    <w:rsid w:val="009B726A"/>
    <w:rsid w:val="009B7DFB"/>
    <w:rsid w:val="009C019B"/>
    <w:rsid w:val="009C0F1F"/>
    <w:rsid w:val="009C2137"/>
    <w:rsid w:val="009C2D27"/>
    <w:rsid w:val="009C3BD7"/>
    <w:rsid w:val="009C6402"/>
    <w:rsid w:val="009C65BC"/>
    <w:rsid w:val="009C6C5E"/>
    <w:rsid w:val="009C6F1F"/>
    <w:rsid w:val="009C7A1F"/>
    <w:rsid w:val="009D0DB4"/>
    <w:rsid w:val="009D23B5"/>
    <w:rsid w:val="009D2BBE"/>
    <w:rsid w:val="009D453F"/>
    <w:rsid w:val="009D66B7"/>
    <w:rsid w:val="009D6C05"/>
    <w:rsid w:val="009E133A"/>
    <w:rsid w:val="009E163E"/>
    <w:rsid w:val="009E1B23"/>
    <w:rsid w:val="009E2A89"/>
    <w:rsid w:val="009E2CB4"/>
    <w:rsid w:val="009E4734"/>
    <w:rsid w:val="009E48C8"/>
    <w:rsid w:val="009E4D35"/>
    <w:rsid w:val="009E6663"/>
    <w:rsid w:val="009E6CAF"/>
    <w:rsid w:val="009E6E55"/>
    <w:rsid w:val="009E6FB4"/>
    <w:rsid w:val="009F22C2"/>
    <w:rsid w:val="009F2919"/>
    <w:rsid w:val="009F3DC5"/>
    <w:rsid w:val="009F4699"/>
    <w:rsid w:val="009F4C41"/>
    <w:rsid w:val="009F4EAB"/>
    <w:rsid w:val="009F5DBD"/>
    <w:rsid w:val="009F619F"/>
    <w:rsid w:val="009F6F04"/>
    <w:rsid w:val="009F76AD"/>
    <w:rsid w:val="009F7F87"/>
    <w:rsid w:val="00A02FD1"/>
    <w:rsid w:val="00A03BA1"/>
    <w:rsid w:val="00A0401D"/>
    <w:rsid w:val="00A0418A"/>
    <w:rsid w:val="00A04906"/>
    <w:rsid w:val="00A066B4"/>
    <w:rsid w:val="00A067D2"/>
    <w:rsid w:val="00A07AA0"/>
    <w:rsid w:val="00A1101A"/>
    <w:rsid w:val="00A114F5"/>
    <w:rsid w:val="00A118F4"/>
    <w:rsid w:val="00A12BD4"/>
    <w:rsid w:val="00A1347D"/>
    <w:rsid w:val="00A15068"/>
    <w:rsid w:val="00A16545"/>
    <w:rsid w:val="00A16ADC"/>
    <w:rsid w:val="00A17D57"/>
    <w:rsid w:val="00A17E4C"/>
    <w:rsid w:val="00A20183"/>
    <w:rsid w:val="00A206DA"/>
    <w:rsid w:val="00A20D29"/>
    <w:rsid w:val="00A220AA"/>
    <w:rsid w:val="00A23337"/>
    <w:rsid w:val="00A239CF"/>
    <w:rsid w:val="00A243A9"/>
    <w:rsid w:val="00A24918"/>
    <w:rsid w:val="00A2688B"/>
    <w:rsid w:val="00A26C19"/>
    <w:rsid w:val="00A30DC6"/>
    <w:rsid w:val="00A30FBE"/>
    <w:rsid w:val="00A322DB"/>
    <w:rsid w:val="00A34692"/>
    <w:rsid w:val="00A34C71"/>
    <w:rsid w:val="00A35BA1"/>
    <w:rsid w:val="00A35D2A"/>
    <w:rsid w:val="00A37513"/>
    <w:rsid w:val="00A37C59"/>
    <w:rsid w:val="00A415EE"/>
    <w:rsid w:val="00A41D2B"/>
    <w:rsid w:val="00A43BD2"/>
    <w:rsid w:val="00A44158"/>
    <w:rsid w:val="00A44C3B"/>
    <w:rsid w:val="00A45596"/>
    <w:rsid w:val="00A46925"/>
    <w:rsid w:val="00A476C4"/>
    <w:rsid w:val="00A47FA5"/>
    <w:rsid w:val="00A50D1F"/>
    <w:rsid w:val="00A51912"/>
    <w:rsid w:val="00A51B2B"/>
    <w:rsid w:val="00A522E1"/>
    <w:rsid w:val="00A532EA"/>
    <w:rsid w:val="00A54245"/>
    <w:rsid w:val="00A5678A"/>
    <w:rsid w:val="00A56FB4"/>
    <w:rsid w:val="00A613D0"/>
    <w:rsid w:val="00A619B0"/>
    <w:rsid w:val="00A623AD"/>
    <w:rsid w:val="00A62D29"/>
    <w:rsid w:val="00A63452"/>
    <w:rsid w:val="00A63658"/>
    <w:rsid w:val="00A641F1"/>
    <w:rsid w:val="00A64811"/>
    <w:rsid w:val="00A64DE6"/>
    <w:rsid w:val="00A64FDF"/>
    <w:rsid w:val="00A7037C"/>
    <w:rsid w:val="00A706FA"/>
    <w:rsid w:val="00A71051"/>
    <w:rsid w:val="00A71CF1"/>
    <w:rsid w:val="00A74127"/>
    <w:rsid w:val="00A744FE"/>
    <w:rsid w:val="00A74DA4"/>
    <w:rsid w:val="00A753F2"/>
    <w:rsid w:val="00A75D5B"/>
    <w:rsid w:val="00A7692C"/>
    <w:rsid w:val="00A76B5B"/>
    <w:rsid w:val="00A80407"/>
    <w:rsid w:val="00A804BB"/>
    <w:rsid w:val="00A81700"/>
    <w:rsid w:val="00A81F06"/>
    <w:rsid w:val="00A8390B"/>
    <w:rsid w:val="00A83AB7"/>
    <w:rsid w:val="00A84337"/>
    <w:rsid w:val="00A85496"/>
    <w:rsid w:val="00A8666F"/>
    <w:rsid w:val="00A86BC1"/>
    <w:rsid w:val="00A86ECA"/>
    <w:rsid w:val="00A879D6"/>
    <w:rsid w:val="00A907B7"/>
    <w:rsid w:val="00A918C8"/>
    <w:rsid w:val="00A918E7"/>
    <w:rsid w:val="00A9276F"/>
    <w:rsid w:val="00A93B78"/>
    <w:rsid w:val="00A94645"/>
    <w:rsid w:val="00A94D17"/>
    <w:rsid w:val="00A957E9"/>
    <w:rsid w:val="00A97850"/>
    <w:rsid w:val="00AA0033"/>
    <w:rsid w:val="00AA096B"/>
    <w:rsid w:val="00AA24C0"/>
    <w:rsid w:val="00AA2875"/>
    <w:rsid w:val="00AA2917"/>
    <w:rsid w:val="00AA388F"/>
    <w:rsid w:val="00AA395C"/>
    <w:rsid w:val="00AA6C99"/>
    <w:rsid w:val="00AA704E"/>
    <w:rsid w:val="00AA77D7"/>
    <w:rsid w:val="00AA7BA4"/>
    <w:rsid w:val="00AB018B"/>
    <w:rsid w:val="00AB0994"/>
    <w:rsid w:val="00AB13F3"/>
    <w:rsid w:val="00AB238F"/>
    <w:rsid w:val="00AB2787"/>
    <w:rsid w:val="00AB2C84"/>
    <w:rsid w:val="00AB3ACA"/>
    <w:rsid w:val="00AB40AB"/>
    <w:rsid w:val="00AB67DC"/>
    <w:rsid w:val="00AB751B"/>
    <w:rsid w:val="00AC00EA"/>
    <w:rsid w:val="00AC0519"/>
    <w:rsid w:val="00AC0845"/>
    <w:rsid w:val="00AC08E2"/>
    <w:rsid w:val="00AC1932"/>
    <w:rsid w:val="00AC1F00"/>
    <w:rsid w:val="00AC3458"/>
    <w:rsid w:val="00AC4F18"/>
    <w:rsid w:val="00AC52B7"/>
    <w:rsid w:val="00AC667A"/>
    <w:rsid w:val="00AC70F2"/>
    <w:rsid w:val="00AD1472"/>
    <w:rsid w:val="00AD1510"/>
    <w:rsid w:val="00AD305F"/>
    <w:rsid w:val="00AD3342"/>
    <w:rsid w:val="00AD430F"/>
    <w:rsid w:val="00AD47E1"/>
    <w:rsid w:val="00AD4B52"/>
    <w:rsid w:val="00AD4CDC"/>
    <w:rsid w:val="00AD5681"/>
    <w:rsid w:val="00AD5B06"/>
    <w:rsid w:val="00AD6DAA"/>
    <w:rsid w:val="00AD73B7"/>
    <w:rsid w:val="00AD7597"/>
    <w:rsid w:val="00AD7FCF"/>
    <w:rsid w:val="00AE0F38"/>
    <w:rsid w:val="00AE1C0F"/>
    <w:rsid w:val="00AE1D42"/>
    <w:rsid w:val="00AE1EE8"/>
    <w:rsid w:val="00AE2D07"/>
    <w:rsid w:val="00AE3217"/>
    <w:rsid w:val="00AE51F2"/>
    <w:rsid w:val="00AE57F7"/>
    <w:rsid w:val="00AE6015"/>
    <w:rsid w:val="00AE6770"/>
    <w:rsid w:val="00AF0A77"/>
    <w:rsid w:val="00AF1485"/>
    <w:rsid w:val="00AF1B5B"/>
    <w:rsid w:val="00AF1C8E"/>
    <w:rsid w:val="00AF1C93"/>
    <w:rsid w:val="00AF241F"/>
    <w:rsid w:val="00AF37E8"/>
    <w:rsid w:val="00AF3A57"/>
    <w:rsid w:val="00AF3C10"/>
    <w:rsid w:val="00AF4C0D"/>
    <w:rsid w:val="00AF4DE3"/>
    <w:rsid w:val="00AF66C8"/>
    <w:rsid w:val="00AF713E"/>
    <w:rsid w:val="00AF7327"/>
    <w:rsid w:val="00AF7C86"/>
    <w:rsid w:val="00AF7DA9"/>
    <w:rsid w:val="00AF7E9D"/>
    <w:rsid w:val="00B000E4"/>
    <w:rsid w:val="00B003D0"/>
    <w:rsid w:val="00B01312"/>
    <w:rsid w:val="00B0257B"/>
    <w:rsid w:val="00B02DAF"/>
    <w:rsid w:val="00B02F69"/>
    <w:rsid w:val="00B0421C"/>
    <w:rsid w:val="00B0422A"/>
    <w:rsid w:val="00B04312"/>
    <w:rsid w:val="00B043F6"/>
    <w:rsid w:val="00B05BB2"/>
    <w:rsid w:val="00B06530"/>
    <w:rsid w:val="00B07578"/>
    <w:rsid w:val="00B079CE"/>
    <w:rsid w:val="00B124B9"/>
    <w:rsid w:val="00B14658"/>
    <w:rsid w:val="00B14E83"/>
    <w:rsid w:val="00B15F4A"/>
    <w:rsid w:val="00B17C1B"/>
    <w:rsid w:val="00B17C49"/>
    <w:rsid w:val="00B17C86"/>
    <w:rsid w:val="00B20795"/>
    <w:rsid w:val="00B20B81"/>
    <w:rsid w:val="00B2119B"/>
    <w:rsid w:val="00B21AED"/>
    <w:rsid w:val="00B21C9C"/>
    <w:rsid w:val="00B21EB2"/>
    <w:rsid w:val="00B239C9"/>
    <w:rsid w:val="00B24064"/>
    <w:rsid w:val="00B24771"/>
    <w:rsid w:val="00B24F14"/>
    <w:rsid w:val="00B26C44"/>
    <w:rsid w:val="00B27094"/>
    <w:rsid w:val="00B2757D"/>
    <w:rsid w:val="00B27E2F"/>
    <w:rsid w:val="00B3027F"/>
    <w:rsid w:val="00B303D0"/>
    <w:rsid w:val="00B3151D"/>
    <w:rsid w:val="00B322A7"/>
    <w:rsid w:val="00B34330"/>
    <w:rsid w:val="00B34D49"/>
    <w:rsid w:val="00B3565D"/>
    <w:rsid w:val="00B35DEB"/>
    <w:rsid w:val="00B36539"/>
    <w:rsid w:val="00B37274"/>
    <w:rsid w:val="00B3757F"/>
    <w:rsid w:val="00B37DC0"/>
    <w:rsid w:val="00B37E93"/>
    <w:rsid w:val="00B4003C"/>
    <w:rsid w:val="00B41CFA"/>
    <w:rsid w:val="00B44628"/>
    <w:rsid w:val="00B455E4"/>
    <w:rsid w:val="00B45A4F"/>
    <w:rsid w:val="00B4623B"/>
    <w:rsid w:val="00B47A76"/>
    <w:rsid w:val="00B51289"/>
    <w:rsid w:val="00B52183"/>
    <w:rsid w:val="00B527EB"/>
    <w:rsid w:val="00B52DE3"/>
    <w:rsid w:val="00B533C1"/>
    <w:rsid w:val="00B53A42"/>
    <w:rsid w:val="00B548A5"/>
    <w:rsid w:val="00B55C9F"/>
    <w:rsid w:val="00B567F3"/>
    <w:rsid w:val="00B56F16"/>
    <w:rsid w:val="00B5785D"/>
    <w:rsid w:val="00B57B6E"/>
    <w:rsid w:val="00B61479"/>
    <w:rsid w:val="00B615CA"/>
    <w:rsid w:val="00B61E55"/>
    <w:rsid w:val="00B62929"/>
    <w:rsid w:val="00B63210"/>
    <w:rsid w:val="00B63E8E"/>
    <w:rsid w:val="00B648A1"/>
    <w:rsid w:val="00B65232"/>
    <w:rsid w:val="00B66C01"/>
    <w:rsid w:val="00B66DA5"/>
    <w:rsid w:val="00B72D08"/>
    <w:rsid w:val="00B72DF1"/>
    <w:rsid w:val="00B736DE"/>
    <w:rsid w:val="00B73EE0"/>
    <w:rsid w:val="00B7408D"/>
    <w:rsid w:val="00B744B0"/>
    <w:rsid w:val="00B74D71"/>
    <w:rsid w:val="00B75DC2"/>
    <w:rsid w:val="00B77A1B"/>
    <w:rsid w:val="00B800D1"/>
    <w:rsid w:val="00B80400"/>
    <w:rsid w:val="00B81FC5"/>
    <w:rsid w:val="00B82895"/>
    <w:rsid w:val="00B83891"/>
    <w:rsid w:val="00B839D0"/>
    <w:rsid w:val="00B84962"/>
    <w:rsid w:val="00B934FC"/>
    <w:rsid w:val="00B940B3"/>
    <w:rsid w:val="00B9418B"/>
    <w:rsid w:val="00B9469E"/>
    <w:rsid w:val="00B94827"/>
    <w:rsid w:val="00B97A71"/>
    <w:rsid w:val="00BA0FA8"/>
    <w:rsid w:val="00BA1E37"/>
    <w:rsid w:val="00BA1FC3"/>
    <w:rsid w:val="00BA21CE"/>
    <w:rsid w:val="00BA247C"/>
    <w:rsid w:val="00BA2781"/>
    <w:rsid w:val="00BA2C5C"/>
    <w:rsid w:val="00BA33B9"/>
    <w:rsid w:val="00BA3959"/>
    <w:rsid w:val="00BA3E90"/>
    <w:rsid w:val="00BA6282"/>
    <w:rsid w:val="00BA635D"/>
    <w:rsid w:val="00BA6D7C"/>
    <w:rsid w:val="00BA790F"/>
    <w:rsid w:val="00BB1AA9"/>
    <w:rsid w:val="00BB259B"/>
    <w:rsid w:val="00BB2869"/>
    <w:rsid w:val="00BB4144"/>
    <w:rsid w:val="00BB53FD"/>
    <w:rsid w:val="00BB5ACB"/>
    <w:rsid w:val="00BB5BBA"/>
    <w:rsid w:val="00BC15B1"/>
    <w:rsid w:val="00BC1AE2"/>
    <w:rsid w:val="00BC2075"/>
    <w:rsid w:val="00BC2789"/>
    <w:rsid w:val="00BC2BF6"/>
    <w:rsid w:val="00BC33C3"/>
    <w:rsid w:val="00BC4998"/>
    <w:rsid w:val="00BC4AE7"/>
    <w:rsid w:val="00BC4B62"/>
    <w:rsid w:val="00BD1756"/>
    <w:rsid w:val="00BD2078"/>
    <w:rsid w:val="00BD4702"/>
    <w:rsid w:val="00BD5137"/>
    <w:rsid w:val="00BD5966"/>
    <w:rsid w:val="00BD6231"/>
    <w:rsid w:val="00BD73D6"/>
    <w:rsid w:val="00BD7DC0"/>
    <w:rsid w:val="00BE0047"/>
    <w:rsid w:val="00BE0FBA"/>
    <w:rsid w:val="00BE22C7"/>
    <w:rsid w:val="00BE2ED2"/>
    <w:rsid w:val="00BE396F"/>
    <w:rsid w:val="00BE39B3"/>
    <w:rsid w:val="00BE3B64"/>
    <w:rsid w:val="00BE3BF4"/>
    <w:rsid w:val="00BE3E8B"/>
    <w:rsid w:val="00BE4F34"/>
    <w:rsid w:val="00BE5CDC"/>
    <w:rsid w:val="00BE774C"/>
    <w:rsid w:val="00BE788C"/>
    <w:rsid w:val="00BE794F"/>
    <w:rsid w:val="00BF0917"/>
    <w:rsid w:val="00BF23ED"/>
    <w:rsid w:val="00BF3618"/>
    <w:rsid w:val="00BF4345"/>
    <w:rsid w:val="00BF4A5A"/>
    <w:rsid w:val="00BF5447"/>
    <w:rsid w:val="00BF65E7"/>
    <w:rsid w:val="00BF71B1"/>
    <w:rsid w:val="00C00C8C"/>
    <w:rsid w:val="00C01702"/>
    <w:rsid w:val="00C01945"/>
    <w:rsid w:val="00C04E7D"/>
    <w:rsid w:val="00C066AD"/>
    <w:rsid w:val="00C11EC2"/>
    <w:rsid w:val="00C121EF"/>
    <w:rsid w:val="00C12F86"/>
    <w:rsid w:val="00C152C0"/>
    <w:rsid w:val="00C15634"/>
    <w:rsid w:val="00C21457"/>
    <w:rsid w:val="00C22824"/>
    <w:rsid w:val="00C23EC6"/>
    <w:rsid w:val="00C24366"/>
    <w:rsid w:val="00C252D4"/>
    <w:rsid w:val="00C25F1F"/>
    <w:rsid w:val="00C2637C"/>
    <w:rsid w:val="00C31711"/>
    <w:rsid w:val="00C31C84"/>
    <w:rsid w:val="00C3317C"/>
    <w:rsid w:val="00C33867"/>
    <w:rsid w:val="00C343A5"/>
    <w:rsid w:val="00C348EC"/>
    <w:rsid w:val="00C36016"/>
    <w:rsid w:val="00C36061"/>
    <w:rsid w:val="00C372C7"/>
    <w:rsid w:val="00C4033C"/>
    <w:rsid w:val="00C40D93"/>
    <w:rsid w:val="00C40ED8"/>
    <w:rsid w:val="00C4191B"/>
    <w:rsid w:val="00C421B6"/>
    <w:rsid w:val="00C4309E"/>
    <w:rsid w:val="00C4388C"/>
    <w:rsid w:val="00C44F0F"/>
    <w:rsid w:val="00C452C5"/>
    <w:rsid w:val="00C45DAE"/>
    <w:rsid w:val="00C460E5"/>
    <w:rsid w:val="00C462DC"/>
    <w:rsid w:val="00C47139"/>
    <w:rsid w:val="00C47246"/>
    <w:rsid w:val="00C4750D"/>
    <w:rsid w:val="00C50B47"/>
    <w:rsid w:val="00C5190F"/>
    <w:rsid w:val="00C51F2F"/>
    <w:rsid w:val="00C52A4D"/>
    <w:rsid w:val="00C53D4A"/>
    <w:rsid w:val="00C54789"/>
    <w:rsid w:val="00C54FAD"/>
    <w:rsid w:val="00C55C58"/>
    <w:rsid w:val="00C56543"/>
    <w:rsid w:val="00C60745"/>
    <w:rsid w:val="00C60D18"/>
    <w:rsid w:val="00C626E2"/>
    <w:rsid w:val="00C64372"/>
    <w:rsid w:val="00C6465D"/>
    <w:rsid w:val="00C65AC9"/>
    <w:rsid w:val="00C665B6"/>
    <w:rsid w:val="00C6660C"/>
    <w:rsid w:val="00C66DC1"/>
    <w:rsid w:val="00C703DB"/>
    <w:rsid w:val="00C704CD"/>
    <w:rsid w:val="00C71B01"/>
    <w:rsid w:val="00C73D63"/>
    <w:rsid w:val="00C7444E"/>
    <w:rsid w:val="00C7637E"/>
    <w:rsid w:val="00C77181"/>
    <w:rsid w:val="00C801CB"/>
    <w:rsid w:val="00C81060"/>
    <w:rsid w:val="00C826A6"/>
    <w:rsid w:val="00C83661"/>
    <w:rsid w:val="00C847CB"/>
    <w:rsid w:val="00C849D4"/>
    <w:rsid w:val="00C86067"/>
    <w:rsid w:val="00C86323"/>
    <w:rsid w:val="00C869D2"/>
    <w:rsid w:val="00C86F6C"/>
    <w:rsid w:val="00C86FFA"/>
    <w:rsid w:val="00C878E3"/>
    <w:rsid w:val="00C87A0E"/>
    <w:rsid w:val="00C91350"/>
    <w:rsid w:val="00C91E37"/>
    <w:rsid w:val="00C91F4A"/>
    <w:rsid w:val="00C92942"/>
    <w:rsid w:val="00C94580"/>
    <w:rsid w:val="00C96357"/>
    <w:rsid w:val="00C96FDA"/>
    <w:rsid w:val="00CA0471"/>
    <w:rsid w:val="00CA155E"/>
    <w:rsid w:val="00CA195C"/>
    <w:rsid w:val="00CA2AEB"/>
    <w:rsid w:val="00CA32EA"/>
    <w:rsid w:val="00CA36D4"/>
    <w:rsid w:val="00CA3782"/>
    <w:rsid w:val="00CA46A9"/>
    <w:rsid w:val="00CA4A7C"/>
    <w:rsid w:val="00CA54FD"/>
    <w:rsid w:val="00CA558F"/>
    <w:rsid w:val="00CA569F"/>
    <w:rsid w:val="00CA6D6D"/>
    <w:rsid w:val="00CA6E0E"/>
    <w:rsid w:val="00CA7A61"/>
    <w:rsid w:val="00CA7FC8"/>
    <w:rsid w:val="00CB06EF"/>
    <w:rsid w:val="00CB09EF"/>
    <w:rsid w:val="00CB2577"/>
    <w:rsid w:val="00CB58A0"/>
    <w:rsid w:val="00CB61A5"/>
    <w:rsid w:val="00CB69E8"/>
    <w:rsid w:val="00CC01A5"/>
    <w:rsid w:val="00CC0A34"/>
    <w:rsid w:val="00CC0B8C"/>
    <w:rsid w:val="00CC1B26"/>
    <w:rsid w:val="00CC285F"/>
    <w:rsid w:val="00CC3BA7"/>
    <w:rsid w:val="00CC45C9"/>
    <w:rsid w:val="00CC4AC5"/>
    <w:rsid w:val="00CC5949"/>
    <w:rsid w:val="00CC597F"/>
    <w:rsid w:val="00CC5EBD"/>
    <w:rsid w:val="00CC6F22"/>
    <w:rsid w:val="00CC770F"/>
    <w:rsid w:val="00CC7988"/>
    <w:rsid w:val="00CC7AC0"/>
    <w:rsid w:val="00CD2344"/>
    <w:rsid w:val="00CD2612"/>
    <w:rsid w:val="00CD29C5"/>
    <w:rsid w:val="00CD2A21"/>
    <w:rsid w:val="00CD2B6C"/>
    <w:rsid w:val="00CD35D6"/>
    <w:rsid w:val="00CD6035"/>
    <w:rsid w:val="00CD6C0D"/>
    <w:rsid w:val="00CD6DE7"/>
    <w:rsid w:val="00CD779E"/>
    <w:rsid w:val="00CD7A25"/>
    <w:rsid w:val="00CE112A"/>
    <w:rsid w:val="00CE1AED"/>
    <w:rsid w:val="00CE1C88"/>
    <w:rsid w:val="00CE1CD6"/>
    <w:rsid w:val="00CE2188"/>
    <w:rsid w:val="00CE28EE"/>
    <w:rsid w:val="00CE2A3A"/>
    <w:rsid w:val="00CE4D05"/>
    <w:rsid w:val="00CE5178"/>
    <w:rsid w:val="00CE55C4"/>
    <w:rsid w:val="00CE5F4F"/>
    <w:rsid w:val="00CE7445"/>
    <w:rsid w:val="00CE7D58"/>
    <w:rsid w:val="00CF2851"/>
    <w:rsid w:val="00CF2938"/>
    <w:rsid w:val="00CF33C5"/>
    <w:rsid w:val="00CF35FE"/>
    <w:rsid w:val="00CF4411"/>
    <w:rsid w:val="00CF587C"/>
    <w:rsid w:val="00CF684A"/>
    <w:rsid w:val="00CF6A96"/>
    <w:rsid w:val="00CF78E3"/>
    <w:rsid w:val="00CF78E5"/>
    <w:rsid w:val="00CF7CAF"/>
    <w:rsid w:val="00D007E1"/>
    <w:rsid w:val="00D010BD"/>
    <w:rsid w:val="00D0287D"/>
    <w:rsid w:val="00D04427"/>
    <w:rsid w:val="00D046B1"/>
    <w:rsid w:val="00D056BC"/>
    <w:rsid w:val="00D06EA6"/>
    <w:rsid w:val="00D07588"/>
    <w:rsid w:val="00D10321"/>
    <w:rsid w:val="00D10C70"/>
    <w:rsid w:val="00D11482"/>
    <w:rsid w:val="00D117D0"/>
    <w:rsid w:val="00D132FA"/>
    <w:rsid w:val="00D1509D"/>
    <w:rsid w:val="00D15C8D"/>
    <w:rsid w:val="00D16EF5"/>
    <w:rsid w:val="00D20309"/>
    <w:rsid w:val="00D209C3"/>
    <w:rsid w:val="00D20AF1"/>
    <w:rsid w:val="00D212CC"/>
    <w:rsid w:val="00D22BDE"/>
    <w:rsid w:val="00D23C6D"/>
    <w:rsid w:val="00D245DD"/>
    <w:rsid w:val="00D246B4"/>
    <w:rsid w:val="00D252BD"/>
    <w:rsid w:val="00D277ED"/>
    <w:rsid w:val="00D30974"/>
    <w:rsid w:val="00D312B6"/>
    <w:rsid w:val="00D31EEA"/>
    <w:rsid w:val="00D32B5F"/>
    <w:rsid w:val="00D347B5"/>
    <w:rsid w:val="00D349B1"/>
    <w:rsid w:val="00D34E65"/>
    <w:rsid w:val="00D3512A"/>
    <w:rsid w:val="00D35D82"/>
    <w:rsid w:val="00D35EBD"/>
    <w:rsid w:val="00D360B2"/>
    <w:rsid w:val="00D3720A"/>
    <w:rsid w:val="00D37442"/>
    <w:rsid w:val="00D40F70"/>
    <w:rsid w:val="00D41879"/>
    <w:rsid w:val="00D434AA"/>
    <w:rsid w:val="00D440E0"/>
    <w:rsid w:val="00D44B0D"/>
    <w:rsid w:val="00D44D82"/>
    <w:rsid w:val="00D44DCD"/>
    <w:rsid w:val="00D4553D"/>
    <w:rsid w:val="00D46826"/>
    <w:rsid w:val="00D46E71"/>
    <w:rsid w:val="00D47423"/>
    <w:rsid w:val="00D47524"/>
    <w:rsid w:val="00D50253"/>
    <w:rsid w:val="00D50BE3"/>
    <w:rsid w:val="00D50C41"/>
    <w:rsid w:val="00D52AC3"/>
    <w:rsid w:val="00D52B6F"/>
    <w:rsid w:val="00D53EEC"/>
    <w:rsid w:val="00D574C0"/>
    <w:rsid w:val="00D57562"/>
    <w:rsid w:val="00D579E7"/>
    <w:rsid w:val="00D60E88"/>
    <w:rsid w:val="00D61844"/>
    <w:rsid w:val="00D629B9"/>
    <w:rsid w:val="00D62BFC"/>
    <w:rsid w:val="00D643FC"/>
    <w:rsid w:val="00D6449E"/>
    <w:rsid w:val="00D66604"/>
    <w:rsid w:val="00D67AF1"/>
    <w:rsid w:val="00D71379"/>
    <w:rsid w:val="00D7253A"/>
    <w:rsid w:val="00D72B9C"/>
    <w:rsid w:val="00D72C73"/>
    <w:rsid w:val="00D73B9B"/>
    <w:rsid w:val="00D73FD0"/>
    <w:rsid w:val="00D7422C"/>
    <w:rsid w:val="00D748AA"/>
    <w:rsid w:val="00D74C30"/>
    <w:rsid w:val="00D75085"/>
    <w:rsid w:val="00D75D0E"/>
    <w:rsid w:val="00D76820"/>
    <w:rsid w:val="00D77517"/>
    <w:rsid w:val="00D77752"/>
    <w:rsid w:val="00D8150E"/>
    <w:rsid w:val="00D81BAB"/>
    <w:rsid w:val="00D81E01"/>
    <w:rsid w:val="00D822A6"/>
    <w:rsid w:val="00D82488"/>
    <w:rsid w:val="00D82DC0"/>
    <w:rsid w:val="00D84753"/>
    <w:rsid w:val="00D85EE2"/>
    <w:rsid w:val="00D8603B"/>
    <w:rsid w:val="00D86BC3"/>
    <w:rsid w:val="00D906C3"/>
    <w:rsid w:val="00D92135"/>
    <w:rsid w:val="00D92E4C"/>
    <w:rsid w:val="00D9337E"/>
    <w:rsid w:val="00D941F2"/>
    <w:rsid w:val="00D94C5F"/>
    <w:rsid w:val="00D956E0"/>
    <w:rsid w:val="00D96753"/>
    <w:rsid w:val="00D9679E"/>
    <w:rsid w:val="00DA015D"/>
    <w:rsid w:val="00DA1D1C"/>
    <w:rsid w:val="00DA234A"/>
    <w:rsid w:val="00DA37DC"/>
    <w:rsid w:val="00DA384B"/>
    <w:rsid w:val="00DA390C"/>
    <w:rsid w:val="00DA3D27"/>
    <w:rsid w:val="00DA42EA"/>
    <w:rsid w:val="00DA4775"/>
    <w:rsid w:val="00DA48C0"/>
    <w:rsid w:val="00DA4B29"/>
    <w:rsid w:val="00DA547E"/>
    <w:rsid w:val="00DA54FA"/>
    <w:rsid w:val="00DA734B"/>
    <w:rsid w:val="00DA73DD"/>
    <w:rsid w:val="00DA7ADE"/>
    <w:rsid w:val="00DB062F"/>
    <w:rsid w:val="00DB0B93"/>
    <w:rsid w:val="00DB14D1"/>
    <w:rsid w:val="00DB1914"/>
    <w:rsid w:val="00DB1FA5"/>
    <w:rsid w:val="00DB2CDE"/>
    <w:rsid w:val="00DB30C9"/>
    <w:rsid w:val="00DB3439"/>
    <w:rsid w:val="00DB6D0E"/>
    <w:rsid w:val="00DB6D4B"/>
    <w:rsid w:val="00DB7152"/>
    <w:rsid w:val="00DC0650"/>
    <w:rsid w:val="00DC0F46"/>
    <w:rsid w:val="00DC1360"/>
    <w:rsid w:val="00DC16A8"/>
    <w:rsid w:val="00DC1F4F"/>
    <w:rsid w:val="00DC21EC"/>
    <w:rsid w:val="00DC23C3"/>
    <w:rsid w:val="00DC288E"/>
    <w:rsid w:val="00DC28D2"/>
    <w:rsid w:val="00DC2A6A"/>
    <w:rsid w:val="00DC3079"/>
    <w:rsid w:val="00DC35D4"/>
    <w:rsid w:val="00DC5EC5"/>
    <w:rsid w:val="00DC5FE8"/>
    <w:rsid w:val="00DD0D72"/>
    <w:rsid w:val="00DD1EE0"/>
    <w:rsid w:val="00DD405E"/>
    <w:rsid w:val="00DD49A8"/>
    <w:rsid w:val="00DD5BB2"/>
    <w:rsid w:val="00DD65F2"/>
    <w:rsid w:val="00DD6E42"/>
    <w:rsid w:val="00DD70F8"/>
    <w:rsid w:val="00DD73F5"/>
    <w:rsid w:val="00DD7D96"/>
    <w:rsid w:val="00DE09C8"/>
    <w:rsid w:val="00DE1396"/>
    <w:rsid w:val="00DE1D65"/>
    <w:rsid w:val="00DE20AC"/>
    <w:rsid w:val="00DE2743"/>
    <w:rsid w:val="00DE44CE"/>
    <w:rsid w:val="00DE4D01"/>
    <w:rsid w:val="00DE5A46"/>
    <w:rsid w:val="00DE5AD9"/>
    <w:rsid w:val="00DE7F6C"/>
    <w:rsid w:val="00DF0DC4"/>
    <w:rsid w:val="00DF0E93"/>
    <w:rsid w:val="00DF22DA"/>
    <w:rsid w:val="00DF3297"/>
    <w:rsid w:val="00DF6AD4"/>
    <w:rsid w:val="00E01F40"/>
    <w:rsid w:val="00E03508"/>
    <w:rsid w:val="00E03C0C"/>
    <w:rsid w:val="00E05C62"/>
    <w:rsid w:val="00E05C8D"/>
    <w:rsid w:val="00E070A6"/>
    <w:rsid w:val="00E072C4"/>
    <w:rsid w:val="00E073E4"/>
    <w:rsid w:val="00E10163"/>
    <w:rsid w:val="00E10452"/>
    <w:rsid w:val="00E1096D"/>
    <w:rsid w:val="00E12DC2"/>
    <w:rsid w:val="00E12E42"/>
    <w:rsid w:val="00E12FC8"/>
    <w:rsid w:val="00E141C8"/>
    <w:rsid w:val="00E14664"/>
    <w:rsid w:val="00E1662C"/>
    <w:rsid w:val="00E16D5A"/>
    <w:rsid w:val="00E17008"/>
    <w:rsid w:val="00E17277"/>
    <w:rsid w:val="00E207F8"/>
    <w:rsid w:val="00E21BA8"/>
    <w:rsid w:val="00E224E5"/>
    <w:rsid w:val="00E23A96"/>
    <w:rsid w:val="00E24C03"/>
    <w:rsid w:val="00E258AC"/>
    <w:rsid w:val="00E2694B"/>
    <w:rsid w:val="00E27BE6"/>
    <w:rsid w:val="00E3195E"/>
    <w:rsid w:val="00E31D28"/>
    <w:rsid w:val="00E32AEE"/>
    <w:rsid w:val="00E32F2C"/>
    <w:rsid w:val="00E33157"/>
    <w:rsid w:val="00E33DDC"/>
    <w:rsid w:val="00E351F8"/>
    <w:rsid w:val="00E35B74"/>
    <w:rsid w:val="00E35F98"/>
    <w:rsid w:val="00E36714"/>
    <w:rsid w:val="00E36940"/>
    <w:rsid w:val="00E379FC"/>
    <w:rsid w:val="00E37FB3"/>
    <w:rsid w:val="00E42A05"/>
    <w:rsid w:val="00E42B3C"/>
    <w:rsid w:val="00E431CE"/>
    <w:rsid w:val="00E43A1E"/>
    <w:rsid w:val="00E45A12"/>
    <w:rsid w:val="00E46388"/>
    <w:rsid w:val="00E466B9"/>
    <w:rsid w:val="00E47362"/>
    <w:rsid w:val="00E47545"/>
    <w:rsid w:val="00E47B8F"/>
    <w:rsid w:val="00E52833"/>
    <w:rsid w:val="00E53D9D"/>
    <w:rsid w:val="00E550C4"/>
    <w:rsid w:val="00E55356"/>
    <w:rsid w:val="00E55ABD"/>
    <w:rsid w:val="00E55BFF"/>
    <w:rsid w:val="00E562D0"/>
    <w:rsid w:val="00E567D6"/>
    <w:rsid w:val="00E5696F"/>
    <w:rsid w:val="00E57A05"/>
    <w:rsid w:val="00E6129A"/>
    <w:rsid w:val="00E61365"/>
    <w:rsid w:val="00E6261B"/>
    <w:rsid w:val="00E63798"/>
    <w:rsid w:val="00E638FC"/>
    <w:rsid w:val="00E651D2"/>
    <w:rsid w:val="00E65C7E"/>
    <w:rsid w:val="00E660C7"/>
    <w:rsid w:val="00E66817"/>
    <w:rsid w:val="00E66966"/>
    <w:rsid w:val="00E6706D"/>
    <w:rsid w:val="00E67FA6"/>
    <w:rsid w:val="00E71120"/>
    <w:rsid w:val="00E720D4"/>
    <w:rsid w:val="00E72396"/>
    <w:rsid w:val="00E72453"/>
    <w:rsid w:val="00E72569"/>
    <w:rsid w:val="00E727BD"/>
    <w:rsid w:val="00E7307E"/>
    <w:rsid w:val="00E74274"/>
    <w:rsid w:val="00E74966"/>
    <w:rsid w:val="00E75577"/>
    <w:rsid w:val="00E75944"/>
    <w:rsid w:val="00E75C0B"/>
    <w:rsid w:val="00E76013"/>
    <w:rsid w:val="00E76AF8"/>
    <w:rsid w:val="00E76EB0"/>
    <w:rsid w:val="00E77DE2"/>
    <w:rsid w:val="00E810AD"/>
    <w:rsid w:val="00E82172"/>
    <w:rsid w:val="00E833DF"/>
    <w:rsid w:val="00E83D24"/>
    <w:rsid w:val="00E84CD5"/>
    <w:rsid w:val="00E862E6"/>
    <w:rsid w:val="00E867B5"/>
    <w:rsid w:val="00E86BC7"/>
    <w:rsid w:val="00E87AB2"/>
    <w:rsid w:val="00E904FF"/>
    <w:rsid w:val="00E90F0E"/>
    <w:rsid w:val="00E915E0"/>
    <w:rsid w:val="00E91ADC"/>
    <w:rsid w:val="00E9365F"/>
    <w:rsid w:val="00E93A36"/>
    <w:rsid w:val="00E96760"/>
    <w:rsid w:val="00E96842"/>
    <w:rsid w:val="00E97A2B"/>
    <w:rsid w:val="00E97E18"/>
    <w:rsid w:val="00EA0254"/>
    <w:rsid w:val="00EA0667"/>
    <w:rsid w:val="00EA06FC"/>
    <w:rsid w:val="00EA0B25"/>
    <w:rsid w:val="00EA0BBF"/>
    <w:rsid w:val="00EA19B0"/>
    <w:rsid w:val="00EA1B75"/>
    <w:rsid w:val="00EA1D83"/>
    <w:rsid w:val="00EA2B59"/>
    <w:rsid w:val="00EA320A"/>
    <w:rsid w:val="00EA33C7"/>
    <w:rsid w:val="00EA3408"/>
    <w:rsid w:val="00EA35BA"/>
    <w:rsid w:val="00EA48D8"/>
    <w:rsid w:val="00EA502F"/>
    <w:rsid w:val="00EA6017"/>
    <w:rsid w:val="00EA60DE"/>
    <w:rsid w:val="00EA6F9C"/>
    <w:rsid w:val="00EA70A9"/>
    <w:rsid w:val="00EA71B1"/>
    <w:rsid w:val="00EB10D8"/>
    <w:rsid w:val="00EB18CC"/>
    <w:rsid w:val="00EB3625"/>
    <w:rsid w:val="00EB3716"/>
    <w:rsid w:val="00EB56B7"/>
    <w:rsid w:val="00EB59AC"/>
    <w:rsid w:val="00EB65A5"/>
    <w:rsid w:val="00EB6D3B"/>
    <w:rsid w:val="00EB73BC"/>
    <w:rsid w:val="00EB74FF"/>
    <w:rsid w:val="00EB7E96"/>
    <w:rsid w:val="00EC16F8"/>
    <w:rsid w:val="00EC3DC6"/>
    <w:rsid w:val="00EC5139"/>
    <w:rsid w:val="00EC5967"/>
    <w:rsid w:val="00EC59A5"/>
    <w:rsid w:val="00EC5D89"/>
    <w:rsid w:val="00EC653C"/>
    <w:rsid w:val="00EC67FB"/>
    <w:rsid w:val="00ED0698"/>
    <w:rsid w:val="00ED158B"/>
    <w:rsid w:val="00ED3B8A"/>
    <w:rsid w:val="00ED3BB5"/>
    <w:rsid w:val="00ED6245"/>
    <w:rsid w:val="00ED71A7"/>
    <w:rsid w:val="00EE1EF9"/>
    <w:rsid w:val="00EE366D"/>
    <w:rsid w:val="00EE384D"/>
    <w:rsid w:val="00EE3AE1"/>
    <w:rsid w:val="00EE3C0F"/>
    <w:rsid w:val="00EE4388"/>
    <w:rsid w:val="00EE4836"/>
    <w:rsid w:val="00EE5BC9"/>
    <w:rsid w:val="00EF3701"/>
    <w:rsid w:val="00EF3714"/>
    <w:rsid w:val="00EF3C8C"/>
    <w:rsid w:val="00EF5AC1"/>
    <w:rsid w:val="00EF5E91"/>
    <w:rsid w:val="00F00DFA"/>
    <w:rsid w:val="00F01BA7"/>
    <w:rsid w:val="00F02388"/>
    <w:rsid w:val="00F02CFA"/>
    <w:rsid w:val="00F03738"/>
    <w:rsid w:val="00F03B86"/>
    <w:rsid w:val="00F0457F"/>
    <w:rsid w:val="00F057BC"/>
    <w:rsid w:val="00F05A54"/>
    <w:rsid w:val="00F05D50"/>
    <w:rsid w:val="00F066E2"/>
    <w:rsid w:val="00F073BF"/>
    <w:rsid w:val="00F07B89"/>
    <w:rsid w:val="00F11502"/>
    <w:rsid w:val="00F13B0C"/>
    <w:rsid w:val="00F1435F"/>
    <w:rsid w:val="00F14566"/>
    <w:rsid w:val="00F158A7"/>
    <w:rsid w:val="00F158CF"/>
    <w:rsid w:val="00F15DE5"/>
    <w:rsid w:val="00F16829"/>
    <w:rsid w:val="00F168B2"/>
    <w:rsid w:val="00F16BB5"/>
    <w:rsid w:val="00F16E8D"/>
    <w:rsid w:val="00F200C8"/>
    <w:rsid w:val="00F2191D"/>
    <w:rsid w:val="00F232B5"/>
    <w:rsid w:val="00F248ED"/>
    <w:rsid w:val="00F249B4"/>
    <w:rsid w:val="00F2501E"/>
    <w:rsid w:val="00F266C2"/>
    <w:rsid w:val="00F3223A"/>
    <w:rsid w:val="00F32C6C"/>
    <w:rsid w:val="00F353AD"/>
    <w:rsid w:val="00F3541B"/>
    <w:rsid w:val="00F364EE"/>
    <w:rsid w:val="00F367D3"/>
    <w:rsid w:val="00F37307"/>
    <w:rsid w:val="00F37AB2"/>
    <w:rsid w:val="00F37D3E"/>
    <w:rsid w:val="00F40365"/>
    <w:rsid w:val="00F4119C"/>
    <w:rsid w:val="00F4233A"/>
    <w:rsid w:val="00F426AE"/>
    <w:rsid w:val="00F427DB"/>
    <w:rsid w:val="00F4299F"/>
    <w:rsid w:val="00F43595"/>
    <w:rsid w:val="00F43655"/>
    <w:rsid w:val="00F43D9A"/>
    <w:rsid w:val="00F459B2"/>
    <w:rsid w:val="00F45A7B"/>
    <w:rsid w:val="00F46214"/>
    <w:rsid w:val="00F46B8A"/>
    <w:rsid w:val="00F4761F"/>
    <w:rsid w:val="00F47A46"/>
    <w:rsid w:val="00F50EEC"/>
    <w:rsid w:val="00F51532"/>
    <w:rsid w:val="00F52FEF"/>
    <w:rsid w:val="00F565B9"/>
    <w:rsid w:val="00F565C0"/>
    <w:rsid w:val="00F57AA5"/>
    <w:rsid w:val="00F60185"/>
    <w:rsid w:val="00F612C6"/>
    <w:rsid w:val="00F61574"/>
    <w:rsid w:val="00F61F15"/>
    <w:rsid w:val="00F624FE"/>
    <w:rsid w:val="00F63ADE"/>
    <w:rsid w:val="00F64841"/>
    <w:rsid w:val="00F65687"/>
    <w:rsid w:val="00F66076"/>
    <w:rsid w:val="00F6617A"/>
    <w:rsid w:val="00F66A77"/>
    <w:rsid w:val="00F67B63"/>
    <w:rsid w:val="00F71B11"/>
    <w:rsid w:val="00F71FC1"/>
    <w:rsid w:val="00F72CEF"/>
    <w:rsid w:val="00F735F6"/>
    <w:rsid w:val="00F73A95"/>
    <w:rsid w:val="00F7518C"/>
    <w:rsid w:val="00F75348"/>
    <w:rsid w:val="00F760C6"/>
    <w:rsid w:val="00F76788"/>
    <w:rsid w:val="00F77114"/>
    <w:rsid w:val="00F77DB4"/>
    <w:rsid w:val="00F8099F"/>
    <w:rsid w:val="00F80C02"/>
    <w:rsid w:val="00F81324"/>
    <w:rsid w:val="00F81ABB"/>
    <w:rsid w:val="00F8213F"/>
    <w:rsid w:val="00F8299F"/>
    <w:rsid w:val="00F8308F"/>
    <w:rsid w:val="00F8377B"/>
    <w:rsid w:val="00F858E0"/>
    <w:rsid w:val="00F86652"/>
    <w:rsid w:val="00F913E6"/>
    <w:rsid w:val="00F9203D"/>
    <w:rsid w:val="00F920A9"/>
    <w:rsid w:val="00F92602"/>
    <w:rsid w:val="00F93431"/>
    <w:rsid w:val="00F94E58"/>
    <w:rsid w:val="00F9679E"/>
    <w:rsid w:val="00F975C3"/>
    <w:rsid w:val="00F978DA"/>
    <w:rsid w:val="00F97AFE"/>
    <w:rsid w:val="00FA0CE3"/>
    <w:rsid w:val="00FA213A"/>
    <w:rsid w:val="00FA279E"/>
    <w:rsid w:val="00FA28B7"/>
    <w:rsid w:val="00FA2C7B"/>
    <w:rsid w:val="00FA3459"/>
    <w:rsid w:val="00FA421F"/>
    <w:rsid w:val="00FA4CC7"/>
    <w:rsid w:val="00FA5281"/>
    <w:rsid w:val="00FA5942"/>
    <w:rsid w:val="00FA66C2"/>
    <w:rsid w:val="00FA7324"/>
    <w:rsid w:val="00FA78B2"/>
    <w:rsid w:val="00FA7ECB"/>
    <w:rsid w:val="00FB0353"/>
    <w:rsid w:val="00FB118B"/>
    <w:rsid w:val="00FB2D4C"/>
    <w:rsid w:val="00FB512D"/>
    <w:rsid w:val="00FB571F"/>
    <w:rsid w:val="00FB5B8B"/>
    <w:rsid w:val="00FC082F"/>
    <w:rsid w:val="00FC17D8"/>
    <w:rsid w:val="00FC1B99"/>
    <w:rsid w:val="00FC230D"/>
    <w:rsid w:val="00FC244E"/>
    <w:rsid w:val="00FC3222"/>
    <w:rsid w:val="00FC3626"/>
    <w:rsid w:val="00FC3FB3"/>
    <w:rsid w:val="00FC41DC"/>
    <w:rsid w:val="00FC5821"/>
    <w:rsid w:val="00FC5B31"/>
    <w:rsid w:val="00FC5D5D"/>
    <w:rsid w:val="00FC6F43"/>
    <w:rsid w:val="00FC71F1"/>
    <w:rsid w:val="00FD1630"/>
    <w:rsid w:val="00FD2A13"/>
    <w:rsid w:val="00FD315C"/>
    <w:rsid w:val="00FD37B0"/>
    <w:rsid w:val="00FD512E"/>
    <w:rsid w:val="00FD59D5"/>
    <w:rsid w:val="00FD749F"/>
    <w:rsid w:val="00FD7D14"/>
    <w:rsid w:val="00FD7FA5"/>
    <w:rsid w:val="00FE1E27"/>
    <w:rsid w:val="00FE1EA4"/>
    <w:rsid w:val="00FE2077"/>
    <w:rsid w:val="00FE56A8"/>
    <w:rsid w:val="00FE6062"/>
    <w:rsid w:val="00FE6647"/>
    <w:rsid w:val="00FE694D"/>
    <w:rsid w:val="00FE75A7"/>
    <w:rsid w:val="00FF3FB6"/>
    <w:rsid w:val="00FF54EA"/>
    <w:rsid w:val="00FF5795"/>
    <w:rsid w:val="00FF5C20"/>
    <w:rsid w:val="00FF6C1C"/>
    <w:rsid w:val="00FF7E63"/>
    <w:rsid w:val="0178F30D"/>
    <w:rsid w:val="01E81993"/>
    <w:rsid w:val="037D0EB8"/>
    <w:rsid w:val="047E7657"/>
    <w:rsid w:val="0518DF19"/>
    <w:rsid w:val="0527F9F3"/>
    <w:rsid w:val="05306F06"/>
    <w:rsid w:val="05410CA6"/>
    <w:rsid w:val="055CB1B6"/>
    <w:rsid w:val="059F5F52"/>
    <w:rsid w:val="05E23ED8"/>
    <w:rsid w:val="05F2358F"/>
    <w:rsid w:val="072EF929"/>
    <w:rsid w:val="072F6557"/>
    <w:rsid w:val="078E05F0"/>
    <w:rsid w:val="07D8401F"/>
    <w:rsid w:val="09AF0A76"/>
    <w:rsid w:val="0A2C0C3A"/>
    <w:rsid w:val="0A7B52EE"/>
    <w:rsid w:val="0AC5A6B2"/>
    <w:rsid w:val="0B0BCA8C"/>
    <w:rsid w:val="0B1166F1"/>
    <w:rsid w:val="0C2DCC80"/>
    <w:rsid w:val="0C51805C"/>
    <w:rsid w:val="0C7BE390"/>
    <w:rsid w:val="0CC7619E"/>
    <w:rsid w:val="0DB89C92"/>
    <w:rsid w:val="0DC5680F"/>
    <w:rsid w:val="0DFD4774"/>
    <w:rsid w:val="0EEEC22D"/>
    <w:rsid w:val="0EF10A67"/>
    <w:rsid w:val="0FD84A48"/>
    <w:rsid w:val="0FFE895F"/>
    <w:rsid w:val="105CC0B0"/>
    <w:rsid w:val="10B6BC94"/>
    <w:rsid w:val="11362C56"/>
    <w:rsid w:val="117D418B"/>
    <w:rsid w:val="11A05B7A"/>
    <w:rsid w:val="11C2DAFC"/>
    <w:rsid w:val="11D8B08E"/>
    <w:rsid w:val="11F89111"/>
    <w:rsid w:val="11FF4FA7"/>
    <w:rsid w:val="12766B77"/>
    <w:rsid w:val="13E96448"/>
    <w:rsid w:val="155EABF9"/>
    <w:rsid w:val="1573D2FA"/>
    <w:rsid w:val="16007AAD"/>
    <w:rsid w:val="16EF1D1F"/>
    <w:rsid w:val="17943303"/>
    <w:rsid w:val="1914D36D"/>
    <w:rsid w:val="192BEF7E"/>
    <w:rsid w:val="19492BC1"/>
    <w:rsid w:val="19B815AA"/>
    <w:rsid w:val="19C50BFD"/>
    <w:rsid w:val="19E7D8AE"/>
    <w:rsid w:val="1ABA98EE"/>
    <w:rsid w:val="1ACBD3C5"/>
    <w:rsid w:val="1BA631ED"/>
    <w:rsid w:val="1C01778C"/>
    <w:rsid w:val="1CDAC2E1"/>
    <w:rsid w:val="1D3CD74F"/>
    <w:rsid w:val="1D43F637"/>
    <w:rsid w:val="1E05C6D4"/>
    <w:rsid w:val="1FDB1633"/>
    <w:rsid w:val="20B1817A"/>
    <w:rsid w:val="214C5020"/>
    <w:rsid w:val="21567A87"/>
    <w:rsid w:val="22387ED7"/>
    <w:rsid w:val="239779F8"/>
    <w:rsid w:val="23E2FC19"/>
    <w:rsid w:val="246AE626"/>
    <w:rsid w:val="24B5E78D"/>
    <w:rsid w:val="24BC8465"/>
    <w:rsid w:val="24F1CE42"/>
    <w:rsid w:val="252D2D40"/>
    <w:rsid w:val="25ACC61B"/>
    <w:rsid w:val="25E70DF8"/>
    <w:rsid w:val="2653F575"/>
    <w:rsid w:val="27138436"/>
    <w:rsid w:val="27278194"/>
    <w:rsid w:val="27907AA1"/>
    <w:rsid w:val="27A4BC8F"/>
    <w:rsid w:val="27D99B66"/>
    <w:rsid w:val="283A12AF"/>
    <w:rsid w:val="284C60A1"/>
    <w:rsid w:val="28575D64"/>
    <w:rsid w:val="298FF588"/>
    <w:rsid w:val="2A98970F"/>
    <w:rsid w:val="2AB6BDA0"/>
    <w:rsid w:val="2B2BC5E9"/>
    <w:rsid w:val="2B41F294"/>
    <w:rsid w:val="2B48C5BF"/>
    <w:rsid w:val="2BD5BA82"/>
    <w:rsid w:val="2C7DC7F0"/>
    <w:rsid w:val="2C8B4F4F"/>
    <w:rsid w:val="2D3079D8"/>
    <w:rsid w:val="2E009D44"/>
    <w:rsid w:val="2E7DA057"/>
    <w:rsid w:val="2EFC206D"/>
    <w:rsid w:val="2FC7D279"/>
    <w:rsid w:val="3003A355"/>
    <w:rsid w:val="304226C0"/>
    <w:rsid w:val="30E41C9A"/>
    <w:rsid w:val="313040D1"/>
    <w:rsid w:val="31592699"/>
    <w:rsid w:val="317E5ECE"/>
    <w:rsid w:val="32884933"/>
    <w:rsid w:val="337B454F"/>
    <w:rsid w:val="34010C6E"/>
    <w:rsid w:val="34241994"/>
    <w:rsid w:val="342A9AC1"/>
    <w:rsid w:val="34F6AAF9"/>
    <w:rsid w:val="355325B8"/>
    <w:rsid w:val="35C66B22"/>
    <w:rsid w:val="364E05B8"/>
    <w:rsid w:val="36503C5A"/>
    <w:rsid w:val="365B2BE6"/>
    <w:rsid w:val="37EC0CBB"/>
    <w:rsid w:val="3889DA56"/>
    <w:rsid w:val="38B03FFF"/>
    <w:rsid w:val="39412B58"/>
    <w:rsid w:val="397276CB"/>
    <w:rsid w:val="398ED820"/>
    <w:rsid w:val="3996C5A6"/>
    <w:rsid w:val="3A12EE57"/>
    <w:rsid w:val="3A4EC9CB"/>
    <w:rsid w:val="3AA720AB"/>
    <w:rsid w:val="3ADCFBB9"/>
    <w:rsid w:val="3AF5F456"/>
    <w:rsid w:val="3B2E3C84"/>
    <w:rsid w:val="3B4B0E10"/>
    <w:rsid w:val="3B5E580C"/>
    <w:rsid w:val="3BADAE09"/>
    <w:rsid w:val="3C462D9E"/>
    <w:rsid w:val="3C80EDF5"/>
    <w:rsid w:val="3C9BD940"/>
    <w:rsid w:val="3CAE4307"/>
    <w:rsid w:val="3DEC3185"/>
    <w:rsid w:val="3E37A9A1"/>
    <w:rsid w:val="3F308C4D"/>
    <w:rsid w:val="3FAEFA68"/>
    <w:rsid w:val="404F0637"/>
    <w:rsid w:val="40BF4F6F"/>
    <w:rsid w:val="40D242E8"/>
    <w:rsid w:val="410A8A22"/>
    <w:rsid w:val="41BF223A"/>
    <w:rsid w:val="433DA7EC"/>
    <w:rsid w:val="444565C6"/>
    <w:rsid w:val="44A6EB25"/>
    <w:rsid w:val="45111A49"/>
    <w:rsid w:val="4517D7E4"/>
    <w:rsid w:val="45E13627"/>
    <w:rsid w:val="45E2484B"/>
    <w:rsid w:val="46B0A855"/>
    <w:rsid w:val="470182DC"/>
    <w:rsid w:val="470C1B45"/>
    <w:rsid w:val="4747B950"/>
    <w:rsid w:val="490B2963"/>
    <w:rsid w:val="49C8D1DD"/>
    <w:rsid w:val="4AB2682F"/>
    <w:rsid w:val="4B145D8B"/>
    <w:rsid w:val="4B289670"/>
    <w:rsid w:val="4B2F9174"/>
    <w:rsid w:val="4C5EF272"/>
    <w:rsid w:val="4D9713E1"/>
    <w:rsid w:val="4EF95A25"/>
    <w:rsid w:val="50D5932A"/>
    <w:rsid w:val="5144CD5C"/>
    <w:rsid w:val="519ED2F8"/>
    <w:rsid w:val="5333A855"/>
    <w:rsid w:val="535E47F7"/>
    <w:rsid w:val="539B883D"/>
    <w:rsid w:val="53FBD924"/>
    <w:rsid w:val="540E42EB"/>
    <w:rsid w:val="54CD4214"/>
    <w:rsid w:val="54D673BA"/>
    <w:rsid w:val="54DA6842"/>
    <w:rsid w:val="55C23829"/>
    <w:rsid w:val="564A5B6D"/>
    <w:rsid w:val="5660251E"/>
    <w:rsid w:val="56823AD2"/>
    <w:rsid w:val="56EB38D8"/>
    <w:rsid w:val="56F2B791"/>
    <w:rsid w:val="5711C160"/>
    <w:rsid w:val="577741E5"/>
    <w:rsid w:val="577C543B"/>
    <w:rsid w:val="57BADFC4"/>
    <w:rsid w:val="580E147C"/>
    <w:rsid w:val="580F41FF"/>
    <w:rsid w:val="5818995B"/>
    <w:rsid w:val="58495878"/>
    <w:rsid w:val="58B32D8D"/>
    <w:rsid w:val="5989C17C"/>
    <w:rsid w:val="5993355B"/>
    <w:rsid w:val="5A27917A"/>
    <w:rsid w:val="5A47DDC2"/>
    <w:rsid w:val="5AB4E902"/>
    <w:rsid w:val="5B060516"/>
    <w:rsid w:val="5B2591DD"/>
    <w:rsid w:val="5B32B1CB"/>
    <w:rsid w:val="5B45B53E"/>
    <w:rsid w:val="5B9077A8"/>
    <w:rsid w:val="5CE1859F"/>
    <w:rsid w:val="5D20F1AA"/>
    <w:rsid w:val="5D37BA76"/>
    <w:rsid w:val="5D3DFB29"/>
    <w:rsid w:val="5DAD37AB"/>
    <w:rsid w:val="5E30316D"/>
    <w:rsid w:val="5ED9CB8A"/>
    <w:rsid w:val="5F50F592"/>
    <w:rsid w:val="5FB5C355"/>
    <w:rsid w:val="5FDE19B4"/>
    <w:rsid w:val="605F737E"/>
    <w:rsid w:val="60FA355B"/>
    <w:rsid w:val="61C63199"/>
    <w:rsid w:val="62040271"/>
    <w:rsid w:val="62432995"/>
    <w:rsid w:val="628939A3"/>
    <w:rsid w:val="62931F15"/>
    <w:rsid w:val="630A4859"/>
    <w:rsid w:val="633F8C4C"/>
    <w:rsid w:val="646A21BF"/>
    <w:rsid w:val="64B652AB"/>
    <w:rsid w:val="66A19042"/>
    <w:rsid w:val="6733990F"/>
    <w:rsid w:val="68243846"/>
    <w:rsid w:val="68FED2DC"/>
    <w:rsid w:val="69017D0E"/>
    <w:rsid w:val="6902086D"/>
    <w:rsid w:val="690EC993"/>
    <w:rsid w:val="6970DEBD"/>
    <w:rsid w:val="69AECDD0"/>
    <w:rsid w:val="69D93104"/>
    <w:rsid w:val="69F3D2FD"/>
    <w:rsid w:val="6A2EF290"/>
    <w:rsid w:val="6B818C77"/>
    <w:rsid w:val="6BB7B2AB"/>
    <w:rsid w:val="6C67EF77"/>
    <w:rsid w:val="6C6E159A"/>
    <w:rsid w:val="6CE26402"/>
    <w:rsid w:val="6DCB48FB"/>
    <w:rsid w:val="6E44382D"/>
    <w:rsid w:val="6F6E1460"/>
    <w:rsid w:val="70D53096"/>
    <w:rsid w:val="70E9C160"/>
    <w:rsid w:val="70EB54F7"/>
    <w:rsid w:val="70F1AEE6"/>
    <w:rsid w:val="71997FB6"/>
    <w:rsid w:val="720E67B9"/>
    <w:rsid w:val="727100F7"/>
    <w:rsid w:val="728D7F47"/>
    <w:rsid w:val="7303A3C6"/>
    <w:rsid w:val="7363318F"/>
    <w:rsid w:val="7390F412"/>
    <w:rsid w:val="73B001D5"/>
    <w:rsid w:val="73D11A11"/>
    <w:rsid w:val="74C11A90"/>
    <w:rsid w:val="74C64592"/>
    <w:rsid w:val="74DF3930"/>
    <w:rsid w:val="750AA8D4"/>
    <w:rsid w:val="7561265F"/>
    <w:rsid w:val="766FC590"/>
    <w:rsid w:val="773269E9"/>
    <w:rsid w:val="7767EB6E"/>
    <w:rsid w:val="778306B0"/>
    <w:rsid w:val="77A162F4"/>
    <w:rsid w:val="79DD09FF"/>
    <w:rsid w:val="79E15ACF"/>
    <w:rsid w:val="79ECB985"/>
    <w:rsid w:val="7AB6CD62"/>
    <w:rsid w:val="7B1F3BE1"/>
    <w:rsid w:val="7B27B0F4"/>
    <w:rsid w:val="7B71FCD2"/>
    <w:rsid w:val="7B79EA58"/>
    <w:rsid w:val="7C34618D"/>
    <w:rsid w:val="7DDA7C79"/>
    <w:rsid w:val="7DE99D14"/>
    <w:rsid w:val="7E04DD5C"/>
    <w:rsid w:val="7EDE81F0"/>
    <w:rsid w:val="7FB388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45BD3"/>
  <w15:chartTrackingRefBased/>
  <w15:docId w15:val="{46F301A7-1095-4B7C-B38A-D0D2FE2C2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42247"/>
    <w:pPr>
      <w:jc w:val="both"/>
    </w:pPr>
    <w:rPr>
      <w:rFonts w:ascii="Times New Roman" w:hAnsi="Times New Roman"/>
      <w:sz w:val="20"/>
    </w:rPr>
  </w:style>
  <w:style w:type="paragraph" w:styleId="Heading1">
    <w:name w:val="heading 1"/>
    <w:basedOn w:val="Normal"/>
    <w:next w:val="Normal"/>
    <w:link w:val="Heading1Char"/>
    <w:uiPriority w:val="9"/>
    <w:rsid w:val="00402E89"/>
    <w:pPr>
      <w:keepNext/>
      <w:keepLines/>
      <w:spacing w:after="0" w:line="360" w:lineRule="auto"/>
      <w:outlineLvl w:val="0"/>
    </w:pPr>
    <w:rPr>
      <w:rFonts w:ascii="Arial" w:eastAsiaTheme="majorEastAsia" w:hAnsi="Arial" w:cstheme="majorBidi"/>
      <w:b/>
      <w:caps/>
      <w:sz w:val="24"/>
      <w:szCs w:val="32"/>
    </w:rPr>
  </w:style>
  <w:style w:type="paragraph" w:styleId="Heading3">
    <w:name w:val="heading 3"/>
    <w:basedOn w:val="Normal"/>
    <w:next w:val="Normal"/>
    <w:link w:val="Heading3Char"/>
    <w:uiPriority w:val="9"/>
    <w:semiHidden/>
    <w:unhideWhenUsed/>
    <w:qFormat/>
    <w:rsid w:val="00E53D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12008F"/>
    <w:pPr>
      <w:ind w:left="720"/>
      <w:contextualSpacing/>
    </w:pPr>
  </w:style>
  <w:style w:type="paragraph" w:customStyle="1" w:styleId="Affiliations">
    <w:name w:val="Affiliations"/>
    <w:basedOn w:val="AuthorByline"/>
    <w:qFormat/>
    <w:rsid w:val="00AC1F00"/>
    <w:rPr>
      <w:b w:val="0"/>
    </w:rPr>
  </w:style>
  <w:style w:type="character" w:styleId="Hyperlink">
    <w:name w:val="Hyperlink"/>
    <w:basedOn w:val="DefaultParagraphFont"/>
    <w:uiPriority w:val="99"/>
    <w:unhideWhenUsed/>
    <w:rsid w:val="00200197"/>
    <w:rPr>
      <w:color w:val="0563C1" w:themeColor="hyperlink"/>
      <w:u w:val="single"/>
    </w:rPr>
  </w:style>
  <w:style w:type="character" w:styleId="UnresolvedMention">
    <w:name w:val="Unresolved Mention"/>
    <w:basedOn w:val="DefaultParagraphFont"/>
    <w:uiPriority w:val="99"/>
    <w:semiHidden/>
    <w:unhideWhenUsed/>
    <w:rsid w:val="00200197"/>
    <w:rPr>
      <w:color w:val="605E5C"/>
      <w:shd w:val="clear" w:color="auto" w:fill="E1DFDD"/>
    </w:rPr>
  </w:style>
  <w:style w:type="paragraph" w:styleId="BalloonText">
    <w:name w:val="Balloon Text"/>
    <w:basedOn w:val="Normal"/>
    <w:link w:val="BalloonTextChar"/>
    <w:uiPriority w:val="99"/>
    <w:semiHidden/>
    <w:unhideWhenUsed/>
    <w:rsid w:val="00600F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FEB"/>
    <w:rPr>
      <w:rFonts w:ascii="Segoe UI" w:hAnsi="Segoe UI" w:cs="Segoe UI"/>
      <w:sz w:val="18"/>
      <w:szCs w:val="18"/>
    </w:rPr>
  </w:style>
  <w:style w:type="paragraph" w:styleId="Header">
    <w:name w:val="header"/>
    <w:basedOn w:val="Normal"/>
    <w:link w:val="HeaderChar"/>
    <w:uiPriority w:val="99"/>
    <w:unhideWhenUsed/>
    <w:rsid w:val="00736D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D38"/>
  </w:style>
  <w:style w:type="paragraph" w:styleId="Footer">
    <w:name w:val="footer"/>
    <w:basedOn w:val="Normal"/>
    <w:link w:val="FooterChar"/>
    <w:uiPriority w:val="99"/>
    <w:unhideWhenUsed/>
    <w:rsid w:val="00736D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D38"/>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570629"/>
    <w:rPr>
      <w:sz w:val="16"/>
      <w:szCs w:val="16"/>
    </w:rPr>
  </w:style>
  <w:style w:type="paragraph" w:styleId="CommentText">
    <w:name w:val="annotation text"/>
    <w:basedOn w:val="Normal"/>
    <w:link w:val="CommentTextChar"/>
    <w:uiPriority w:val="99"/>
    <w:unhideWhenUsed/>
    <w:rsid w:val="00570629"/>
    <w:pPr>
      <w:spacing w:line="240" w:lineRule="auto"/>
    </w:pPr>
    <w:rPr>
      <w:szCs w:val="20"/>
    </w:rPr>
  </w:style>
  <w:style w:type="character" w:customStyle="1" w:styleId="CommentTextChar">
    <w:name w:val="Comment Text Char"/>
    <w:basedOn w:val="DefaultParagraphFont"/>
    <w:link w:val="CommentText"/>
    <w:uiPriority w:val="99"/>
    <w:rsid w:val="00570629"/>
    <w:rPr>
      <w:sz w:val="20"/>
      <w:szCs w:val="20"/>
    </w:rPr>
  </w:style>
  <w:style w:type="paragraph" w:styleId="CommentSubject">
    <w:name w:val="annotation subject"/>
    <w:basedOn w:val="CommentText"/>
    <w:next w:val="CommentText"/>
    <w:link w:val="CommentSubjectChar"/>
    <w:uiPriority w:val="99"/>
    <w:semiHidden/>
    <w:unhideWhenUsed/>
    <w:rsid w:val="00570629"/>
    <w:rPr>
      <w:b/>
      <w:bCs/>
    </w:rPr>
  </w:style>
  <w:style w:type="character" w:customStyle="1" w:styleId="CommentSubjectChar">
    <w:name w:val="Comment Subject Char"/>
    <w:basedOn w:val="CommentTextChar"/>
    <w:link w:val="CommentSubject"/>
    <w:uiPriority w:val="99"/>
    <w:semiHidden/>
    <w:rsid w:val="00570629"/>
    <w:rPr>
      <w:b/>
      <w:bCs/>
      <w:sz w:val="20"/>
      <w:szCs w:val="20"/>
    </w:rPr>
  </w:style>
  <w:style w:type="character" w:customStyle="1" w:styleId="Heading1Char">
    <w:name w:val="Heading 1 Char"/>
    <w:basedOn w:val="DefaultParagraphFont"/>
    <w:link w:val="Heading1"/>
    <w:uiPriority w:val="9"/>
    <w:rsid w:val="00402E89"/>
    <w:rPr>
      <w:rFonts w:ascii="Arial" w:eastAsiaTheme="majorEastAsia" w:hAnsi="Arial" w:cstheme="majorBidi"/>
      <w:b/>
      <w:caps/>
      <w:sz w:val="24"/>
      <w:szCs w:val="32"/>
    </w:rPr>
  </w:style>
  <w:style w:type="character" w:customStyle="1" w:styleId="ListParagraphChar">
    <w:name w:val="List Paragraph Char"/>
    <w:basedOn w:val="DefaultParagraphFont"/>
    <w:link w:val="ListParagraph"/>
    <w:uiPriority w:val="34"/>
    <w:rsid w:val="00402E89"/>
  </w:style>
  <w:style w:type="character" w:styleId="FollowedHyperlink">
    <w:name w:val="FollowedHyperlink"/>
    <w:basedOn w:val="DefaultParagraphFont"/>
    <w:uiPriority w:val="99"/>
    <w:semiHidden/>
    <w:unhideWhenUsed/>
    <w:rsid w:val="00293051"/>
    <w:rPr>
      <w:color w:val="954F72" w:themeColor="followedHyperlink"/>
      <w:u w:val="single"/>
    </w:rPr>
  </w:style>
  <w:style w:type="paragraph" w:styleId="Title">
    <w:name w:val="Title"/>
    <w:next w:val="Normal"/>
    <w:link w:val="TitleChar"/>
    <w:uiPriority w:val="10"/>
    <w:qFormat/>
    <w:rsid w:val="00AC1F00"/>
    <w:pPr>
      <w:tabs>
        <w:tab w:val="left" w:pos="2880"/>
      </w:tabs>
      <w:contextualSpacing/>
      <w:jc w:val="center"/>
    </w:pPr>
    <w:rPr>
      <w:rFonts w:ascii="Arial" w:hAnsi="Arial" w:cs="Arial"/>
      <w:sz w:val="48"/>
      <w:szCs w:val="48"/>
    </w:rPr>
  </w:style>
  <w:style w:type="character" w:customStyle="1" w:styleId="TitleChar">
    <w:name w:val="Title Char"/>
    <w:basedOn w:val="DefaultParagraphFont"/>
    <w:link w:val="Title"/>
    <w:uiPriority w:val="10"/>
    <w:rsid w:val="00AC1F00"/>
    <w:rPr>
      <w:rFonts w:ascii="Arial" w:hAnsi="Arial" w:cs="Arial"/>
      <w:sz w:val="48"/>
      <w:szCs w:val="48"/>
    </w:rPr>
  </w:style>
  <w:style w:type="paragraph" w:customStyle="1" w:styleId="AuthorByline">
    <w:name w:val="Author Byline"/>
    <w:basedOn w:val="Normal"/>
    <w:qFormat/>
    <w:rsid w:val="00AC1F00"/>
    <w:pPr>
      <w:spacing w:after="0" w:line="240" w:lineRule="auto"/>
      <w:jc w:val="left"/>
    </w:pPr>
    <w:rPr>
      <w:rFonts w:ascii="Arial" w:eastAsia="Times New Roman" w:hAnsi="Arial" w:cs="Arial"/>
      <w:b/>
      <w:szCs w:val="20"/>
    </w:rPr>
  </w:style>
  <w:style w:type="paragraph" w:customStyle="1" w:styleId="Head1">
    <w:name w:val="Head1"/>
    <w:next w:val="BodyTextParagraphinitial"/>
    <w:qFormat/>
    <w:rsid w:val="00B61E55"/>
    <w:pPr>
      <w:keepNext/>
      <w:widowControl w:val="0"/>
      <w:suppressAutoHyphens/>
      <w:spacing w:after="0" w:line="360" w:lineRule="auto"/>
    </w:pPr>
    <w:rPr>
      <w:rFonts w:ascii="Arial" w:hAnsi="Arial" w:cs="Arial"/>
      <w:b/>
      <w:bCs/>
      <w:sz w:val="20"/>
      <w:szCs w:val="20"/>
    </w:rPr>
  </w:style>
  <w:style w:type="paragraph" w:customStyle="1" w:styleId="Head2">
    <w:name w:val="Head2"/>
    <w:next w:val="BodyTextParagraph"/>
    <w:qFormat/>
    <w:rsid w:val="00257458"/>
    <w:pPr>
      <w:spacing w:after="0" w:line="360" w:lineRule="auto"/>
    </w:pPr>
    <w:rPr>
      <w:rFonts w:ascii="Times New Roman" w:hAnsi="Times New Roman"/>
      <w:b/>
      <w:bCs/>
      <w:sz w:val="20"/>
      <w:szCs w:val="20"/>
    </w:rPr>
  </w:style>
  <w:style w:type="paragraph" w:customStyle="1" w:styleId="Head3">
    <w:name w:val="Head3"/>
    <w:next w:val="BodyTextParagraph"/>
    <w:qFormat/>
    <w:rsid w:val="00594B23"/>
    <w:pPr>
      <w:spacing w:after="0" w:line="360" w:lineRule="auto"/>
      <w:ind w:firstLine="360"/>
    </w:pPr>
    <w:rPr>
      <w:rFonts w:ascii="Times New Roman" w:hAnsi="Times New Roman"/>
      <w:b/>
      <w:bCs/>
      <w:i/>
      <w:iCs/>
      <w:sz w:val="20"/>
      <w:szCs w:val="20"/>
    </w:rPr>
  </w:style>
  <w:style w:type="paragraph" w:customStyle="1" w:styleId="Head4">
    <w:name w:val="Head4"/>
    <w:next w:val="BodyTextParagraph"/>
    <w:qFormat/>
    <w:rsid w:val="00B9469E"/>
    <w:pPr>
      <w:spacing w:after="0" w:line="360" w:lineRule="auto"/>
      <w:ind w:firstLine="360"/>
    </w:pPr>
    <w:rPr>
      <w:rFonts w:ascii="Times New Roman" w:hAnsi="Times New Roman"/>
      <w:i/>
      <w:iCs/>
      <w:sz w:val="20"/>
      <w:szCs w:val="20"/>
    </w:rPr>
  </w:style>
  <w:style w:type="paragraph" w:customStyle="1" w:styleId="FigCaption">
    <w:name w:val="Fig Caption"/>
    <w:qFormat/>
    <w:rsid w:val="00DC23C3"/>
    <w:pPr>
      <w:spacing w:after="0" w:line="360" w:lineRule="auto"/>
      <w:jc w:val="both"/>
    </w:pPr>
    <w:rPr>
      <w:rFonts w:ascii="Arial" w:hAnsi="Arial" w:cs="Arial"/>
      <w:b/>
      <w:bCs/>
      <w:sz w:val="16"/>
      <w:szCs w:val="16"/>
    </w:rPr>
  </w:style>
  <w:style w:type="paragraph" w:customStyle="1" w:styleId="TableCaption">
    <w:name w:val="Table Caption"/>
    <w:qFormat/>
    <w:rsid w:val="00E550C4"/>
    <w:pPr>
      <w:spacing w:after="0" w:line="360" w:lineRule="auto"/>
      <w:jc w:val="both"/>
    </w:pPr>
    <w:rPr>
      <w:rFonts w:ascii="Arial" w:hAnsi="Arial" w:cs="Arial"/>
      <w:bCs/>
      <w:sz w:val="16"/>
      <w:szCs w:val="16"/>
    </w:rPr>
  </w:style>
  <w:style w:type="paragraph" w:customStyle="1" w:styleId="BodyTextParagraphinitial">
    <w:name w:val="Body Text Paragraph (initial)"/>
    <w:next w:val="BodyTextParagraph"/>
    <w:qFormat/>
    <w:rsid w:val="00AC1F00"/>
    <w:pPr>
      <w:spacing w:after="100" w:afterAutospacing="1" w:line="240" w:lineRule="auto"/>
      <w:jc w:val="both"/>
    </w:pPr>
    <w:rPr>
      <w:rFonts w:ascii="Times New Roman" w:hAnsi="Times New Roman" w:cs="Times New Roman"/>
      <w:sz w:val="20"/>
      <w:szCs w:val="20"/>
    </w:rPr>
  </w:style>
  <w:style w:type="paragraph" w:customStyle="1" w:styleId="BodyTextParagraph">
    <w:name w:val="Body Text Paragraph"/>
    <w:qFormat/>
    <w:rsid w:val="00592CF4"/>
    <w:pPr>
      <w:tabs>
        <w:tab w:val="left" w:pos="360"/>
      </w:tabs>
      <w:ind w:left="360"/>
      <w:jc w:val="both"/>
    </w:pPr>
    <w:rPr>
      <w:rFonts w:ascii="Times New Roman" w:hAnsi="Times New Roman" w:cs="Times New Roman"/>
      <w:sz w:val="20"/>
      <w:szCs w:val="20"/>
    </w:rPr>
  </w:style>
  <w:style w:type="character" w:customStyle="1" w:styleId="Heading3Char">
    <w:name w:val="Heading 3 Char"/>
    <w:basedOn w:val="DefaultParagraphFont"/>
    <w:link w:val="Heading3"/>
    <w:uiPriority w:val="9"/>
    <w:semiHidden/>
    <w:rsid w:val="00E53D9D"/>
    <w:rPr>
      <w:rFonts w:asciiTheme="majorHAnsi" w:eastAsiaTheme="majorEastAsia" w:hAnsiTheme="majorHAnsi" w:cstheme="majorBidi"/>
      <w:color w:val="1F3763" w:themeColor="accent1" w:themeShade="7F"/>
      <w:sz w:val="24"/>
      <w:szCs w:val="24"/>
    </w:rPr>
  </w:style>
  <w:style w:type="paragraph" w:styleId="Revision">
    <w:name w:val="Revision"/>
    <w:hidden/>
    <w:uiPriority w:val="99"/>
    <w:semiHidden/>
    <w:rsid w:val="00E53D9D"/>
    <w:pPr>
      <w:spacing w:after="0" w:line="240" w:lineRule="auto"/>
    </w:pPr>
    <w:rPr>
      <w:rFonts w:ascii="Times New Roman" w:hAnsi="Times New Roman"/>
      <w:sz w:val="20"/>
    </w:rPr>
  </w:style>
  <w:style w:type="character" w:styleId="Mention">
    <w:name w:val="Mention"/>
    <w:basedOn w:val="DefaultParagraphFont"/>
    <w:uiPriority w:val="99"/>
    <w:unhideWhenUsed/>
    <w:rsid w:val="00E53D9D"/>
    <w:rPr>
      <w:color w:val="2B579A"/>
      <w:shd w:val="clear" w:color="auto" w:fill="E1DFDD"/>
    </w:rPr>
  </w:style>
  <w:style w:type="paragraph" w:styleId="NormalWeb">
    <w:name w:val="Normal (Web)"/>
    <w:basedOn w:val="Normal"/>
    <w:uiPriority w:val="99"/>
    <w:semiHidden/>
    <w:unhideWhenUsed/>
    <w:rsid w:val="00D10C70"/>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355116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spe.org/en/authors/resources/"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spe.org/en/authors/resourc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eader" Target="head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6501ABC-ABA9-4D7F-999B-D97B26AA3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4097</TotalTime>
  <Pages>1</Pages>
  <Words>5232</Words>
  <Characters>29827</Characters>
  <Application>Microsoft Office Word</Application>
  <DocSecurity>4</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34990</CharactersWithSpaces>
  <SharedDoc>false</SharedDoc>
  <HLinks>
    <vt:vector size="30" baseType="variant">
      <vt:variant>
        <vt:i4>589924</vt:i4>
      </vt:variant>
      <vt:variant>
        <vt:i4>9</vt:i4>
      </vt:variant>
      <vt:variant>
        <vt:i4>0</vt:i4>
      </vt:variant>
      <vt:variant>
        <vt:i4>5</vt:i4>
      </vt:variant>
      <vt:variant>
        <vt:lpwstr>mailto:leonardo.carvalho@shapedigital.com</vt:lpwstr>
      </vt:variant>
      <vt:variant>
        <vt:lpwstr/>
      </vt:variant>
      <vt:variant>
        <vt:i4>2883672</vt:i4>
      </vt:variant>
      <vt:variant>
        <vt:i4>6</vt:i4>
      </vt:variant>
      <vt:variant>
        <vt:i4>0</vt:i4>
      </vt:variant>
      <vt:variant>
        <vt:i4>5</vt:i4>
      </vt:variant>
      <vt:variant>
        <vt:lpwstr>mailto:Manoela.Boff@shapedigital.com</vt:lpwstr>
      </vt:variant>
      <vt:variant>
        <vt:lpwstr/>
      </vt:variant>
      <vt:variant>
        <vt:i4>589924</vt:i4>
      </vt:variant>
      <vt:variant>
        <vt:i4>3</vt:i4>
      </vt:variant>
      <vt:variant>
        <vt:i4>0</vt:i4>
      </vt:variant>
      <vt:variant>
        <vt:i4>5</vt:i4>
      </vt:variant>
      <vt:variant>
        <vt:lpwstr>mailto:leonardo.carvalho@shapedigital.com</vt:lpwstr>
      </vt:variant>
      <vt:variant>
        <vt:lpwstr/>
      </vt:variant>
      <vt:variant>
        <vt:i4>589924</vt:i4>
      </vt:variant>
      <vt:variant>
        <vt:i4>0</vt:i4>
      </vt:variant>
      <vt:variant>
        <vt:i4>0</vt:i4>
      </vt:variant>
      <vt:variant>
        <vt:i4>5</vt:i4>
      </vt:variant>
      <vt:variant>
        <vt:lpwstr>mailto:leonardo.carvalho@shapedigital.com</vt:lpwstr>
      </vt:variant>
      <vt:variant>
        <vt:lpwstr/>
      </vt:variant>
      <vt:variant>
        <vt:i4>4718665</vt:i4>
      </vt:variant>
      <vt:variant>
        <vt:i4>0</vt:i4>
      </vt:variant>
      <vt:variant>
        <vt:i4>0</vt:i4>
      </vt:variant>
      <vt:variant>
        <vt:i4>5</vt:i4>
      </vt:variant>
      <vt:variant>
        <vt:lpwstr>https://www.spe.org/en/authors/resources/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Manoela Boff</dc:creator>
  <cp:keywords/>
  <dc:description/>
  <cp:lastModifiedBy>Leonardo Carvalho</cp:lastModifiedBy>
  <cp:revision>1013</cp:revision>
  <dcterms:created xsi:type="dcterms:W3CDTF">2026-01-05T18:19:00Z</dcterms:created>
  <dcterms:modified xsi:type="dcterms:W3CDTF">2026-01-14T17:26:00Z</dcterms:modified>
</cp:coreProperties>
</file>